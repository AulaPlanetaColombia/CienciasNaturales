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73CB" w:rsidRPr="004E5E51" w:rsidRDefault="00081745" w:rsidP="00081745">
      <w:pPr>
        <w:tabs>
          <w:tab w:val="right" w:pos="8498"/>
        </w:tabs>
        <w:spacing w:after="0"/>
        <w:rPr>
          <w:rFonts w:ascii="Times" w:hAnsi="Times"/>
          <w:b/>
        </w:rPr>
      </w:pPr>
      <w:r w:rsidRPr="004E5E51">
        <w:rPr>
          <w:rFonts w:ascii="Times" w:hAnsi="Times"/>
          <w:highlight w:val="yellow"/>
        </w:rPr>
        <w:t>[SECCIÓN 1]</w:t>
      </w:r>
      <w:r w:rsidR="00616DBC">
        <w:rPr>
          <w:rFonts w:ascii="Times" w:hAnsi="Times"/>
        </w:rPr>
        <w:t xml:space="preserve"> </w:t>
      </w:r>
      <w:r w:rsidRPr="004E5E51">
        <w:rPr>
          <w:rFonts w:ascii="Times" w:hAnsi="Times"/>
          <w:b/>
        </w:rPr>
        <w:t>1</w:t>
      </w:r>
      <w:r w:rsidR="002973CB" w:rsidRPr="004E5E51">
        <w:rPr>
          <w:rFonts w:ascii="Times" w:hAnsi="Times"/>
          <w:b/>
        </w:rPr>
        <w:t xml:space="preserve"> </w:t>
      </w:r>
      <w:del w:id="0" w:author="ASISTENTE ALEJO" w:date="2015-04-21T08:16:00Z">
        <w:r w:rsidR="000854C2" w:rsidDel="00E85540">
          <w:rPr>
            <w:rFonts w:ascii="Times" w:hAnsi="Times"/>
            <w:b/>
          </w:rPr>
          <w:delText>Concepto básico de fuerza</w:delText>
        </w:r>
      </w:del>
      <w:ins w:id="1" w:author="ASISTENTE ALEJO" w:date="2015-04-21T08:16:00Z">
        <w:r w:rsidR="00E85540">
          <w:rPr>
            <w:rFonts w:ascii="Times" w:hAnsi="Times"/>
            <w:b/>
          </w:rPr>
          <w:t xml:space="preserve">Las fuerzas y sus efectos sobre los objetos </w:t>
        </w:r>
      </w:ins>
    </w:p>
    <w:p w:rsidR="00440D66" w:rsidRDefault="00440D66" w:rsidP="00081745">
      <w:pPr>
        <w:spacing w:after="0"/>
        <w:rPr>
          <w:ins w:id="2" w:author="ASISTENTE ALEJO" w:date="2015-04-21T12:03:00Z"/>
        </w:rPr>
      </w:pPr>
    </w:p>
    <w:tbl>
      <w:tblPr>
        <w:tblStyle w:val="Tablaconcuadrcula"/>
        <w:tblW w:w="0" w:type="auto"/>
        <w:tblLook w:val="04A0" w:firstRow="1" w:lastRow="0" w:firstColumn="1" w:lastColumn="0" w:noHBand="0" w:noVBand="1"/>
      </w:tblPr>
      <w:tblGrid>
        <w:gridCol w:w="1951"/>
        <w:gridCol w:w="7027"/>
      </w:tblGrid>
      <w:tr w:rsidR="00440D66" w:rsidTr="004152CF">
        <w:trPr>
          <w:ins w:id="3" w:author="ASISTENTE ALEJO" w:date="2015-04-21T12:03:00Z"/>
        </w:trPr>
        <w:tc>
          <w:tcPr>
            <w:tcW w:w="1951" w:type="dxa"/>
            <w:shd w:val="clear" w:color="auto" w:fill="000000" w:themeFill="text1"/>
          </w:tcPr>
          <w:p w:rsidR="00440D66" w:rsidRPr="00E92066" w:rsidRDefault="00440D66" w:rsidP="004152CF">
            <w:pPr>
              <w:tabs>
                <w:tab w:val="right" w:pos="8498"/>
              </w:tabs>
              <w:rPr>
                <w:ins w:id="4" w:author="ASISTENTE ALEJO" w:date="2015-04-21T12:03:00Z"/>
                <w:rFonts w:ascii="Times" w:hAnsi="Times"/>
              </w:rPr>
            </w:pPr>
            <w:ins w:id="5" w:author="ASISTENTE ALEJO" w:date="2015-04-21T12:03:00Z">
              <w:r w:rsidRPr="00E92066">
                <w:rPr>
                  <w:rFonts w:ascii="Times" w:hAnsi="Times"/>
                </w:rPr>
                <w:t>Título del guion</w:t>
              </w:r>
            </w:ins>
          </w:p>
        </w:tc>
        <w:tc>
          <w:tcPr>
            <w:tcW w:w="7027" w:type="dxa"/>
          </w:tcPr>
          <w:p w:rsidR="00440D66" w:rsidRDefault="00440D66" w:rsidP="004152CF">
            <w:pPr>
              <w:tabs>
                <w:tab w:val="right" w:pos="8498"/>
              </w:tabs>
              <w:rPr>
                <w:ins w:id="6" w:author="ASISTENTE ALEJO" w:date="2015-04-21T12:03:00Z"/>
                <w:rFonts w:ascii="Times" w:hAnsi="Times"/>
                <w:highlight w:val="yellow"/>
              </w:rPr>
            </w:pPr>
            <w:ins w:id="7" w:author="ASISTENTE ALEJO" w:date="2015-04-21T12:03:00Z">
              <w:r>
                <w:rPr>
                  <w:rFonts w:ascii="Times" w:hAnsi="Times"/>
                  <w:b/>
                </w:rPr>
                <w:t>Las fuerzas y sus efectos sobre los objetos</w:t>
              </w:r>
            </w:ins>
          </w:p>
        </w:tc>
      </w:tr>
      <w:tr w:rsidR="00440D66" w:rsidTr="004152CF">
        <w:trPr>
          <w:ins w:id="8" w:author="ASISTENTE ALEJO" w:date="2015-04-21T12:03:00Z"/>
        </w:trPr>
        <w:tc>
          <w:tcPr>
            <w:tcW w:w="1951" w:type="dxa"/>
            <w:shd w:val="clear" w:color="auto" w:fill="000000" w:themeFill="text1"/>
          </w:tcPr>
          <w:p w:rsidR="00440D66" w:rsidRPr="00E92066" w:rsidRDefault="00440D66" w:rsidP="004152CF">
            <w:pPr>
              <w:tabs>
                <w:tab w:val="right" w:pos="8498"/>
              </w:tabs>
              <w:rPr>
                <w:ins w:id="9" w:author="ASISTENTE ALEJO" w:date="2015-04-21T12:03:00Z"/>
                <w:rFonts w:ascii="Times" w:hAnsi="Times"/>
              </w:rPr>
            </w:pPr>
            <w:ins w:id="10" w:author="ASISTENTE ALEJO" w:date="2015-04-21T12:03:00Z">
              <w:r w:rsidRPr="00E92066">
                <w:rPr>
                  <w:rFonts w:ascii="Times" w:hAnsi="Times"/>
                </w:rPr>
                <w:t>Código del guion</w:t>
              </w:r>
            </w:ins>
          </w:p>
        </w:tc>
        <w:tc>
          <w:tcPr>
            <w:tcW w:w="7027" w:type="dxa"/>
          </w:tcPr>
          <w:p w:rsidR="00440D66" w:rsidRDefault="00440D66" w:rsidP="004152CF">
            <w:pPr>
              <w:tabs>
                <w:tab w:val="right" w:pos="8498"/>
              </w:tabs>
              <w:rPr>
                <w:ins w:id="11" w:author="ASISTENTE ALEJO" w:date="2015-04-21T12:03:00Z"/>
                <w:rFonts w:ascii="Times" w:hAnsi="Times"/>
                <w:highlight w:val="yellow"/>
              </w:rPr>
            </w:pPr>
            <w:ins w:id="12" w:author="ASISTENTE ALEJO" w:date="2015-04-21T12:03:00Z">
              <w:r>
                <w:rPr>
                  <w:rFonts w:ascii="Times" w:hAnsi="Times"/>
                  <w:highlight w:val="yellow"/>
                </w:rPr>
                <w:t>CN_07_11_CO</w:t>
              </w:r>
            </w:ins>
          </w:p>
        </w:tc>
      </w:tr>
      <w:tr w:rsidR="00440D66" w:rsidTr="004152CF">
        <w:trPr>
          <w:ins w:id="13" w:author="ASISTENTE ALEJO" w:date="2015-04-21T12:03:00Z"/>
        </w:trPr>
        <w:tc>
          <w:tcPr>
            <w:tcW w:w="1951" w:type="dxa"/>
            <w:shd w:val="clear" w:color="auto" w:fill="000000" w:themeFill="text1"/>
          </w:tcPr>
          <w:p w:rsidR="00440D66" w:rsidRPr="00E92066" w:rsidRDefault="00440D66" w:rsidP="004152CF">
            <w:pPr>
              <w:tabs>
                <w:tab w:val="right" w:pos="8498"/>
              </w:tabs>
              <w:rPr>
                <w:ins w:id="14" w:author="ASISTENTE ALEJO" w:date="2015-04-21T12:03:00Z"/>
                <w:rFonts w:ascii="Times" w:hAnsi="Times"/>
              </w:rPr>
            </w:pPr>
            <w:ins w:id="15" w:author="ASISTENTE ALEJO" w:date="2015-04-21T12:03:00Z">
              <w:r w:rsidRPr="00E92066">
                <w:rPr>
                  <w:rFonts w:ascii="Times" w:hAnsi="Times"/>
                </w:rPr>
                <w:t>Descripción</w:t>
              </w:r>
            </w:ins>
          </w:p>
        </w:tc>
        <w:tc>
          <w:tcPr>
            <w:tcW w:w="7027" w:type="dxa"/>
          </w:tcPr>
          <w:p w:rsidR="00440D66" w:rsidRDefault="00440D66" w:rsidP="00440D66">
            <w:pPr>
              <w:rPr>
                <w:ins w:id="16" w:author="ASISTENTE ALEJO" w:date="2015-04-21T12:04:00Z"/>
                <w:rFonts w:ascii="Arial" w:hAnsi="Arial" w:cs="Arial"/>
                <w:color w:val="333333"/>
                <w:shd w:val="clear" w:color="auto" w:fill="FFFFFF"/>
              </w:rPr>
            </w:pPr>
            <w:ins w:id="17" w:author="ASISTENTE ALEJO" w:date="2015-04-21T12:04:00Z">
              <w:r w:rsidRPr="000854C2">
                <w:rPr>
                  <w:rFonts w:ascii="Arial" w:hAnsi="Arial" w:cs="Arial"/>
                  <w:color w:val="333333"/>
                  <w:shd w:val="clear" w:color="auto" w:fill="FFFFFF"/>
                </w:rPr>
                <w:t>Sobre</w:t>
              </w:r>
              <w:r>
                <w:rPr>
                  <w:rFonts w:ascii="Arial" w:hAnsi="Arial" w:cs="Arial"/>
                  <w:color w:val="333333"/>
                  <w:shd w:val="clear" w:color="auto" w:fill="FFFFFF"/>
                </w:rPr>
                <w:t xml:space="preserve"> los</w:t>
              </w:r>
              <w:r w:rsidRPr="000854C2">
                <w:rPr>
                  <w:rFonts w:ascii="Arial" w:hAnsi="Arial" w:cs="Arial"/>
                  <w:color w:val="333333"/>
                  <w:shd w:val="clear" w:color="auto" w:fill="FFFFFF"/>
                </w:rPr>
                <w:t xml:space="preserve"> cuerpo</w:t>
              </w:r>
              <w:r>
                <w:rPr>
                  <w:rFonts w:ascii="Arial" w:hAnsi="Arial" w:cs="Arial"/>
                  <w:color w:val="333333"/>
                  <w:shd w:val="clear" w:color="auto" w:fill="FFFFFF"/>
                </w:rPr>
                <w:t>s</w:t>
              </w:r>
              <w:r w:rsidRPr="000854C2">
                <w:rPr>
                  <w:rFonts w:ascii="Arial" w:hAnsi="Arial" w:cs="Arial"/>
                  <w:color w:val="333333"/>
                  <w:shd w:val="clear" w:color="auto" w:fill="FFFFFF"/>
                </w:rPr>
                <w:t xml:space="preserve"> y </w:t>
              </w:r>
              <w:r>
                <w:rPr>
                  <w:rFonts w:ascii="Arial" w:hAnsi="Arial" w:cs="Arial"/>
                  <w:color w:val="333333"/>
                  <w:shd w:val="clear" w:color="auto" w:fill="FFFFFF"/>
                </w:rPr>
                <w:t>alrededor de ellos</w:t>
              </w:r>
              <w:r w:rsidRPr="000854C2">
                <w:rPr>
                  <w:rFonts w:ascii="Arial" w:hAnsi="Arial" w:cs="Arial"/>
                  <w:color w:val="333333"/>
                  <w:shd w:val="clear" w:color="auto" w:fill="FFFFFF"/>
                </w:rPr>
                <w:t xml:space="preserve"> actúan </w:t>
              </w:r>
              <w:r>
                <w:rPr>
                  <w:rFonts w:ascii="Arial" w:hAnsi="Arial" w:cs="Arial"/>
                  <w:color w:val="333333"/>
                  <w:shd w:val="clear" w:color="auto" w:fill="FFFFFF"/>
                </w:rPr>
                <w:t xml:space="preserve">permanentemente </w:t>
              </w:r>
              <w:r w:rsidRPr="000854C2">
                <w:rPr>
                  <w:rFonts w:ascii="Arial" w:hAnsi="Arial" w:cs="Arial"/>
                  <w:color w:val="333333"/>
                  <w:shd w:val="clear" w:color="auto" w:fill="FFFFFF"/>
                </w:rPr>
                <w:t xml:space="preserve">fuerzas, pero ¿cuáles son y cómo funcionan? </w:t>
              </w:r>
            </w:ins>
          </w:p>
          <w:p w:rsidR="00440D66" w:rsidRDefault="00440D66" w:rsidP="004152CF">
            <w:pPr>
              <w:tabs>
                <w:tab w:val="right" w:pos="8498"/>
              </w:tabs>
              <w:rPr>
                <w:ins w:id="18" w:author="ASISTENTE ALEJO" w:date="2015-04-21T12:03:00Z"/>
                <w:rFonts w:ascii="Times" w:hAnsi="Times"/>
                <w:highlight w:val="yellow"/>
              </w:rPr>
            </w:pPr>
          </w:p>
        </w:tc>
      </w:tr>
    </w:tbl>
    <w:p w:rsidR="000854C2" w:rsidDel="00440D66" w:rsidRDefault="000854C2" w:rsidP="00081745">
      <w:pPr>
        <w:spacing w:after="0"/>
        <w:rPr>
          <w:del w:id="19" w:author="ASISTENTE ALEJO" w:date="2015-04-21T12:04:00Z"/>
          <w:rFonts w:ascii="Arial" w:hAnsi="Arial" w:cs="Arial"/>
          <w:color w:val="333333"/>
          <w:shd w:val="clear" w:color="auto" w:fill="FFFFFF"/>
        </w:rPr>
      </w:pPr>
      <w:r>
        <w:br/>
      </w:r>
      <w:del w:id="20" w:author="ASISTENTE ALEJO" w:date="2015-04-21T12:04:00Z">
        <w:r w:rsidRPr="000854C2" w:rsidDel="00440D66">
          <w:rPr>
            <w:rFonts w:ascii="Arial" w:hAnsi="Arial" w:cs="Arial"/>
            <w:color w:val="333333"/>
            <w:shd w:val="clear" w:color="auto" w:fill="FFFFFF"/>
          </w:rPr>
          <w:delText>Sobre</w:delText>
        </w:r>
        <w:r w:rsidR="00F8440B" w:rsidDel="00440D66">
          <w:rPr>
            <w:rFonts w:ascii="Arial" w:hAnsi="Arial" w:cs="Arial"/>
            <w:color w:val="333333"/>
            <w:shd w:val="clear" w:color="auto" w:fill="FFFFFF"/>
          </w:rPr>
          <w:delText xml:space="preserve"> los</w:delText>
        </w:r>
        <w:r w:rsidRPr="000854C2" w:rsidDel="00440D66">
          <w:rPr>
            <w:rFonts w:ascii="Arial" w:hAnsi="Arial" w:cs="Arial"/>
            <w:color w:val="333333"/>
            <w:shd w:val="clear" w:color="auto" w:fill="FFFFFF"/>
          </w:rPr>
          <w:delText xml:space="preserve"> cuerpo</w:delText>
        </w:r>
        <w:r w:rsidR="00F8440B" w:rsidDel="00440D66">
          <w:rPr>
            <w:rFonts w:ascii="Arial" w:hAnsi="Arial" w:cs="Arial"/>
            <w:color w:val="333333"/>
            <w:shd w:val="clear" w:color="auto" w:fill="FFFFFF"/>
          </w:rPr>
          <w:delText>s</w:delText>
        </w:r>
        <w:r w:rsidRPr="000854C2" w:rsidDel="00440D66">
          <w:rPr>
            <w:rFonts w:ascii="Arial" w:hAnsi="Arial" w:cs="Arial"/>
            <w:color w:val="333333"/>
            <w:shd w:val="clear" w:color="auto" w:fill="FFFFFF"/>
          </w:rPr>
          <w:delText xml:space="preserve"> y </w:delText>
        </w:r>
        <w:r w:rsidR="00F8440B" w:rsidDel="00440D66">
          <w:rPr>
            <w:rFonts w:ascii="Arial" w:hAnsi="Arial" w:cs="Arial"/>
            <w:color w:val="333333"/>
            <w:shd w:val="clear" w:color="auto" w:fill="FFFFFF"/>
          </w:rPr>
          <w:delText>alrededor de ellos</w:delText>
        </w:r>
        <w:r w:rsidRPr="000854C2" w:rsidDel="00440D66">
          <w:rPr>
            <w:rFonts w:ascii="Arial" w:hAnsi="Arial" w:cs="Arial"/>
            <w:color w:val="333333"/>
            <w:shd w:val="clear" w:color="auto" w:fill="FFFFFF"/>
          </w:rPr>
          <w:delText xml:space="preserve"> actúan </w:delText>
        </w:r>
        <w:r w:rsidDel="00440D66">
          <w:rPr>
            <w:rFonts w:ascii="Arial" w:hAnsi="Arial" w:cs="Arial"/>
            <w:color w:val="333333"/>
            <w:shd w:val="clear" w:color="auto" w:fill="FFFFFF"/>
          </w:rPr>
          <w:delText xml:space="preserve">permanentemente </w:delText>
        </w:r>
        <w:r w:rsidRPr="000854C2" w:rsidDel="00440D66">
          <w:rPr>
            <w:rFonts w:ascii="Arial" w:hAnsi="Arial" w:cs="Arial"/>
            <w:color w:val="333333"/>
            <w:shd w:val="clear" w:color="auto" w:fill="FFFFFF"/>
          </w:rPr>
          <w:delText xml:space="preserve">fuerzas, pero ¿cuáles son y cómo funcionan? </w:delText>
        </w:r>
      </w:del>
    </w:p>
    <w:p w:rsidR="00440D66" w:rsidRPr="00F8440B" w:rsidRDefault="00440D66" w:rsidP="00440D66">
      <w:pPr>
        <w:shd w:val="clear" w:color="auto" w:fill="FFFFFF"/>
        <w:spacing w:after="0" w:line="345" w:lineRule="atLeast"/>
        <w:rPr>
          <w:rFonts w:ascii="Arial" w:eastAsia="Times New Roman" w:hAnsi="Arial" w:cs="Arial"/>
          <w:lang w:val="es-CO" w:eastAsia="es-CO"/>
        </w:rPr>
      </w:pPr>
      <w:moveToRangeStart w:id="21" w:author="ASISTENTE ALEJO" w:date="2015-04-21T12:04:00Z" w:name="move417381185"/>
      <w:moveTo w:id="22" w:author="ASISTENTE ALEJO" w:date="2015-04-21T12:04:00Z">
        <w:r>
          <w:rPr>
            <w:rFonts w:ascii="Arial" w:eastAsia="Times New Roman" w:hAnsi="Arial" w:cs="Arial"/>
            <w:lang w:val="es-CO" w:eastAsia="es-CO"/>
          </w:rPr>
          <w:t xml:space="preserve">Se llama fuerza a toda acción que aplicada a un cuerpo tienda a cambiar el estado de movimiento o de reposo del mismo </w:t>
        </w:r>
        <w:del w:id="23" w:author="ASISTENTE ALEJO" w:date="2015-04-21T12:04:00Z">
          <w:r w:rsidDel="00440D66">
            <w:rPr>
              <w:rFonts w:ascii="Arial" w:eastAsia="Times New Roman" w:hAnsi="Arial" w:cs="Arial"/>
              <w:lang w:val="es-CO" w:eastAsia="es-CO"/>
            </w:rPr>
            <w:delText>o</w:delText>
          </w:r>
        </w:del>
      </w:moveTo>
      <w:ins w:id="24" w:author="ASISTENTE ALEJO" w:date="2015-04-21T12:04:00Z">
        <w:r>
          <w:rPr>
            <w:rFonts w:ascii="Arial" w:eastAsia="Times New Roman" w:hAnsi="Arial" w:cs="Arial"/>
            <w:lang w:val="es-CO" w:eastAsia="es-CO"/>
          </w:rPr>
          <w:t>e</w:t>
        </w:r>
      </w:ins>
      <w:moveTo w:id="25" w:author="ASISTENTE ALEJO" w:date="2015-04-21T12:04:00Z">
        <w:r>
          <w:rPr>
            <w:rFonts w:ascii="Arial" w:eastAsia="Times New Roman" w:hAnsi="Arial" w:cs="Arial"/>
            <w:lang w:val="es-CO" w:eastAsia="es-CO"/>
          </w:rPr>
          <w:t xml:space="preserve">  incluso pueda deformarlo. </w:t>
        </w:r>
      </w:moveTo>
    </w:p>
    <w:p w:rsidR="00440D66" w:rsidDel="00440D66" w:rsidRDefault="00440D66" w:rsidP="00440D66">
      <w:pPr>
        <w:pStyle w:val="Ttulo3"/>
        <w:shd w:val="clear" w:color="auto" w:fill="FFFFFF"/>
        <w:spacing w:before="0" w:line="375" w:lineRule="atLeast"/>
        <w:rPr>
          <w:del w:id="26" w:author="ASISTENTE ALEJO" w:date="2015-04-21T12:04:00Z"/>
          <w:rFonts w:ascii="Arial" w:hAnsi="Arial" w:cs="Arial"/>
          <w:b w:val="0"/>
          <w:bCs w:val="0"/>
          <w:color w:val="auto"/>
        </w:rPr>
      </w:pPr>
      <w:moveTo w:id="27" w:author="ASISTENTE ALEJO" w:date="2015-04-21T12:04:00Z">
        <w:del w:id="28" w:author="ASISTENTE ALEJO" w:date="2015-04-21T12:04:00Z">
          <w:r w:rsidDel="00440D66">
            <w:rPr>
              <w:rFonts w:ascii="Arial" w:hAnsi="Arial" w:cs="Arial"/>
              <w:b w:val="0"/>
              <w:bCs w:val="0"/>
              <w:color w:val="auto"/>
            </w:rPr>
            <w:delText xml:space="preserve">Cuando se hala o empuja un cuerpo se está aplicando una fuerza.  </w:delText>
          </w:r>
        </w:del>
      </w:moveTo>
    </w:p>
    <w:moveToRangeEnd w:id="21"/>
    <w:p w:rsidR="00440D66" w:rsidRDefault="00440D66" w:rsidP="00081745">
      <w:pPr>
        <w:spacing w:after="0"/>
        <w:rPr>
          <w:ins w:id="29" w:author="ASISTENTE ALEJO" w:date="2015-04-21T12:04:00Z"/>
          <w:rFonts w:ascii="Arial" w:hAnsi="Arial" w:cs="Arial"/>
          <w:color w:val="333333"/>
          <w:shd w:val="clear" w:color="auto" w:fill="FFFFFF"/>
        </w:rPr>
      </w:pPr>
    </w:p>
    <w:p w:rsidR="000854C2" w:rsidRDefault="000854C2" w:rsidP="00081745">
      <w:pPr>
        <w:spacing w:after="0"/>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833DD0" w:rsidRPr="00833DD0" w:rsidTr="003F1113">
        <w:tc>
          <w:tcPr>
            <w:tcW w:w="9033" w:type="dxa"/>
            <w:gridSpan w:val="2"/>
            <w:shd w:val="clear" w:color="auto" w:fill="0D0D0D" w:themeFill="text1" w:themeFillTint="F2"/>
          </w:tcPr>
          <w:p w:rsidR="00833DD0" w:rsidRPr="00833DD0" w:rsidRDefault="00833DD0" w:rsidP="003F1113">
            <w:pPr>
              <w:jc w:val="center"/>
              <w:rPr>
                <w:rFonts w:ascii="Arial" w:hAnsi="Arial" w:cs="Arial"/>
                <w:b/>
                <w:color w:val="FFFFFF" w:themeColor="background1"/>
                <w:sz w:val="24"/>
                <w:szCs w:val="24"/>
              </w:rPr>
            </w:pPr>
            <w:r w:rsidRPr="00833DD0">
              <w:rPr>
                <w:rFonts w:ascii="Arial" w:hAnsi="Arial" w:cs="Arial"/>
                <w:b/>
                <w:color w:val="FFFFFF" w:themeColor="background1"/>
                <w:sz w:val="24"/>
                <w:szCs w:val="24"/>
              </w:rPr>
              <w:t>Imagen (fotografía, gráfica o ilustración)</w:t>
            </w:r>
          </w:p>
        </w:tc>
      </w:tr>
      <w:tr w:rsidR="00833DD0" w:rsidRPr="00833DD0" w:rsidTr="003F1113">
        <w:tc>
          <w:tcPr>
            <w:tcW w:w="2518" w:type="dxa"/>
          </w:tcPr>
          <w:p w:rsidR="00833DD0" w:rsidRPr="00833DD0" w:rsidRDefault="00833DD0" w:rsidP="003F1113">
            <w:pPr>
              <w:rPr>
                <w:rFonts w:ascii="Arial" w:hAnsi="Arial" w:cs="Arial"/>
                <w:b/>
                <w:color w:val="000000"/>
                <w:sz w:val="24"/>
                <w:szCs w:val="24"/>
              </w:rPr>
            </w:pPr>
            <w:r w:rsidRPr="00833DD0">
              <w:rPr>
                <w:rFonts w:ascii="Arial" w:hAnsi="Arial" w:cs="Arial"/>
                <w:b/>
                <w:color w:val="000000"/>
                <w:sz w:val="24"/>
                <w:szCs w:val="24"/>
              </w:rPr>
              <w:t>Código</w:t>
            </w:r>
          </w:p>
        </w:tc>
        <w:tc>
          <w:tcPr>
            <w:tcW w:w="6515" w:type="dxa"/>
          </w:tcPr>
          <w:p w:rsidR="00833DD0" w:rsidRPr="00833DD0" w:rsidRDefault="00833DD0" w:rsidP="004563C7">
            <w:pPr>
              <w:rPr>
                <w:rFonts w:ascii="Arial" w:hAnsi="Arial" w:cs="Arial"/>
                <w:b/>
                <w:color w:val="000000"/>
                <w:sz w:val="24"/>
                <w:szCs w:val="24"/>
              </w:rPr>
            </w:pPr>
            <w:r w:rsidRPr="00833DD0">
              <w:rPr>
                <w:rFonts w:ascii="Arial" w:hAnsi="Arial" w:cs="Arial"/>
                <w:color w:val="000000"/>
                <w:sz w:val="24"/>
                <w:szCs w:val="24"/>
              </w:rPr>
              <w:t>CN_07_11_IMG01</w:t>
            </w:r>
          </w:p>
        </w:tc>
      </w:tr>
      <w:tr w:rsidR="00833DD0" w:rsidRPr="00833DD0" w:rsidTr="003F1113">
        <w:tc>
          <w:tcPr>
            <w:tcW w:w="2518" w:type="dxa"/>
          </w:tcPr>
          <w:p w:rsidR="00833DD0" w:rsidRPr="00833DD0" w:rsidRDefault="00833DD0" w:rsidP="003F1113">
            <w:pPr>
              <w:rPr>
                <w:rFonts w:ascii="Arial" w:hAnsi="Arial" w:cs="Arial"/>
                <w:color w:val="000000"/>
                <w:sz w:val="24"/>
                <w:szCs w:val="24"/>
              </w:rPr>
            </w:pPr>
            <w:r w:rsidRPr="00833DD0">
              <w:rPr>
                <w:rFonts w:ascii="Arial" w:hAnsi="Arial" w:cs="Arial"/>
                <w:b/>
                <w:color w:val="000000"/>
                <w:sz w:val="24"/>
                <w:szCs w:val="24"/>
              </w:rPr>
              <w:t>Descripción</w:t>
            </w:r>
          </w:p>
        </w:tc>
        <w:tc>
          <w:tcPr>
            <w:tcW w:w="6515" w:type="dxa"/>
          </w:tcPr>
          <w:p w:rsidR="00833DD0" w:rsidRPr="00833DD0" w:rsidRDefault="00833DD0" w:rsidP="003F1113">
            <w:pPr>
              <w:rPr>
                <w:rFonts w:ascii="Arial" w:hAnsi="Arial" w:cs="Arial"/>
                <w:color w:val="000000"/>
                <w:sz w:val="24"/>
                <w:szCs w:val="24"/>
              </w:rPr>
            </w:pPr>
            <w:r>
              <w:rPr>
                <w:rFonts w:ascii="Arial" w:hAnsi="Arial" w:cs="Arial"/>
                <w:color w:val="000000"/>
                <w:sz w:val="24"/>
                <w:szCs w:val="24"/>
              </w:rPr>
              <w:t>Fuerzas</w:t>
            </w:r>
          </w:p>
        </w:tc>
      </w:tr>
      <w:tr w:rsidR="00833DD0" w:rsidRPr="00833DD0" w:rsidTr="003F1113">
        <w:tc>
          <w:tcPr>
            <w:tcW w:w="2518" w:type="dxa"/>
          </w:tcPr>
          <w:p w:rsidR="00833DD0" w:rsidRPr="00833DD0" w:rsidRDefault="00833DD0" w:rsidP="003F1113">
            <w:pPr>
              <w:rPr>
                <w:rFonts w:ascii="Arial" w:hAnsi="Arial" w:cs="Arial"/>
                <w:color w:val="000000"/>
                <w:sz w:val="24"/>
                <w:szCs w:val="24"/>
              </w:rPr>
            </w:pPr>
            <w:r w:rsidRPr="00833DD0">
              <w:rPr>
                <w:rFonts w:ascii="Arial" w:hAnsi="Arial" w:cs="Arial"/>
                <w:b/>
                <w:color w:val="000000"/>
                <w:sz w:val="24"/>
                <w:szCs w:val="24"/>
              </w:rPr>
              <w:t xml:space="preserve">Código </w:t>
            </w:r>
            <w:proofErr w:type="spellStart"/>
            <w:r w:rsidRPr="00833DD0">
              <w:rPr>
                <w:rFonts w:ascii="Arial" w:hAnsi="Arial" w:cs="Arial"/>
                <w:b/>
                <w:color w:val="000000"/>
                <w:sz w:val="24"/>
                <w:szCs w:val="24"/>
              </w:rPr>
              <w:t>Shutterstock</w:t>
            </w:r>
            <w:proofErr w:type="spellEnd"/>
            <w:r w:rsidRPr="00833DD0">
              <w:rPr>
                <w:rFonts w:ascii="Arial" w:hAnsi="Arial" w:cs="Arial"/>
                <w:b/>
                <w:color w:val="000000"/>
                <w:sz w:val="24"/>
                <w:szCs w:val="24"/>
              </w:rPr>
              <w:t xml:space="preserve"> (o URL o la ruta en </w:t>
            </w:r>
            <w:proofErr w:type="spellStart"/>
            <w:r w:rsidRPr="00833DD0">
              <w:rPr>
                <w:rFonts w:ascii="Arial" w:hAnsi="Arial" w:cs="Arial"/>
                <w:b/>
                <w:color w:val="000000"/>
                <w:sz w:val="24"/>
                <w:szCs w:val="24"/>
              </w:rPr>
              <w:t>AulaPlaneta</w:t>
            </w:r>
            <w:proofErr w:type="spellEnd"/>
            <w:r w:rsidRPr="00833DD0">
              <w:rPr>
                <w:rFonts w:ascii="Arial" w:hAnsi="Arial" w:cs="Arial"/>
                <w:b/>
                <w:color w:val="000000"/>
                <w:sz w:val="24"/>
                <w:szCs w:val="24"/>
              </w:rPr>
              <w:t>)</w:t>
            </w:r>
          </w:p>
        </w:tc>
        <w:tc>
          <w:tcPr>
            <w:tcW w:w="6515" w:type="dxa"/>
          </w:tcPr>
          <w:p w:rsidR="00833DD0" w:rsidDel="00D161C0" w:rsidRDefault="00833DD0" w:rsidP="00B657F6">
            <w:pPr>
              <w:pStyle w:val="Prrafodelista"/>
              <w:numPr>
                <w:ilvl w:val="0"/>
                <w:numId w:val="1"/>
              </w:numPr>
              <w:rPr>
                <w:del w:id="30" w:author="ASISTENTE ALEJO" w:date="2015-04-21T12:29:00Z"/>
                <w:rFonts w:ascii="Arial" w:hAnsi="Arial" w:cs="Arial"/>
                <w:color w:val="000000"/>
              </w:rPr>
            </w:pPr>
            <w:del w:id="31" w:author="ASISTENTE ALEJO" w:date="2015-04-21T12:29:00Z">
              <w:r w:rsidDel="00D161C0">
                <w:rPr>
                  <w:rFonts w:ascii="Arial" w:hAnsi="Arial" w:cs="Arial"/>
                  <w:color w:val="000000"/>
                </w:rPr>
                <w:delText>153569627</w:delText>
              </w:r>
            </w:del>
            <w:ins w:id="32" w:author="ASISTENTE ALEJO" w:date="2015-04-21T12:29:00Z">
              <w:r w:rsidR="00D161C0">
                <w:rPr>
                  <w:rFonts w:ascii="Arial" w:hAnsi="Arial" w:cs="Arial"/>
                  <w:color w:val="000000"/>
                </w:rPr>
                <w:t xml:space="preserve"> </w:t>
              </w:r>
              <w:r w:rsidR="00D161C0">
                <w:rPr>
                  <w:rFonts w:ascii="Arial" w:hAnsi="Arial" w:cs="Arial"/>
                  <w:color w:val="333333"/>
                  <w:sz w:val="18"/>
                  <w:szCs w:val="18"/>
                  <w:shd w:val="clear" w:color="auto" w:fill="FFFFFF"/>
                </w:rPr>
                <w:t>230718325</w:t>
              </w:r>
            </w:ins>
          </w:p>
          <w:p w:rsidR="00833DD0" w:rsidRDefault="00833DD0" w:rsidP="00B657F6">
            <w:pPr>
              <w:pStyle w:val="Prrafodelista"/>
              <w:numPr>
                <w:ilvl w:val="0"/>
                <w:numId w:val="1"/>
              </w:numPr>
              <w:rPr>
                <w:rFonts w:ascii="Arial" w:hAnsi="Arial" w:cs="Arial"/>
                <w:color w:val="000000"/>
              </w:rPr>
            </w:pPr>
            <w:r>
              <w:rPr>
                <w:rFonts w:ascii="Arial" w:hAnsi="Arial" w:cs="Arial"/>
                <w:color w:val="000000"/>
              </w:rPr>
              <w:t>225332344</w:t>
            </w:r>
          </w:p>
          <w:p w:rsidR="00833DD0" w:rsidDel="00B63CEF" w:rsidRDefault="00833DD0" w:rsidP="00B657F6">
            <w:pPr>
              <w:pStyle w:val="Prrafodelista"/>
              <w:numPr>
                <w:ilvl w:val="0"/>
                <w:numId w:val="1"/>
              </w:numPr>
              <w:rPr>
                <w:del w:id="33" w:author="ASISTENTE ALEJO" w:date="2015-04-21T12:23:00Z"/>
                <w:rFonts w:ascii="Arial" w:hAnsi="Arial" w:cs="Arial"/>
                <w:color w:val="000000"/>
              </w:rPr>
            </w:pPr>
            <w:del w:id="34" w:author="ASISTENTE ALEJO" w:date="2015-04-21T12:23:00Z">
              <w:r w:rsidDel="00B63CEF">
                <w:rPr>
                  <w:rFonts w:ascii="Arial" w:hAnsi="Arial" w:cs="Arial"/>
                  <w:color w:val="000000"/>
                </w:rPr>
                <w:delText>148997414</w:delText>
              </w:r>
            </w:del>
            <w:ins w:id="35" w:author="ASISTENTE ALEJO" w:date="2015-04-21T12:23:00Z">
              <w:r w:rsidR="00B63CEF">
                <w:rPr>
                  <w:rFonts w:ascii="Arial" w:hAnsi="Arial" w:cs="Arial"/>
                  <w:color w:val="000000"/>
                </w:rPr>
                <w:t xml:space="preserve"> </w:t>
              </w:r>
              <w:r w:rsidR="00B63CEF">
                <w:fldChar w:fldCharType="begin"/>
              </w:r>
              <w:r w:rsidR="00B63CEF">
                <w:instrText xml:space="preserve"> HYPERLINK "http://www.shutterstock.com/pic-218445529/stock-photo-handsome-muscular-male-model-with-perfect-body-doing-biceps-exercise.html?src=-hpTOEB7Lb3K7X6kUn-V5A-1-2" </w:instrText>
              </w:r>
              <w:r w:rsidR="00B63CEF">
                <w:fldChar w:fldCharType="separate"/>
              </w:r>
              <w:r w:rsidR="00B63CEF">
                <w:rPr>
                  <w:rStyle w:val="Hipervnculo"/>
                  <w:rFonts w:ascii="Arial" w:hAnsi="Arial" w:cs="Arial"/>
                  <w:color w:val="C2E1ED"/>
                  <w:sz w:val="18"/>
                  <w:szCs w:val="18"/>
                  <w:shd w:val="clear" w:color="auto" w:fill="222222"/>
                </w:rPr>
                <w:t>218445529</w:t>
              </w:r>
              <w:r w:rsidR="00B63CEF">
                <w:fldChar w:fldCharType="end"/>
              </w:r>
            </w:ins>
          </w:p>
          <w:p w:rsidR="00833DD0" w:rsidRPr="00833DD0" w:rsidRDefault="00833DD0" w:rsidP="00B657F6">
            <w:pPr>
              <w:pStyle w:val="Prrafodelista"/>
              <w:numPr>
                <w:ilvl w:val="0"/>
                <w:numId w:val="1"/>
              </w:numPr>
              <w:rPr>
                <w:rFonts w:ascii="Arial" w:hAnsi="Arial" w:cs="Arial"/>
                <w:color w:val="000000"/>
              </w:rPr>
            </w:pPr>
            <w:r>
              <w:rPr>
                <w:rFonts w:ascii="Arial" w:hAnsi="Arial" w:cs="Arial"/>
                <w:color w:val="000000"/>
              </w:rPr>
              <w:t>32472169</w:t>
            </w:r>
          </w:p>
        </w:tc>
      </w:tr>
      <w:tr w:rsidR="00833DD0" w:rsidRPr="00833DD0" w:rsidTr="003F1113">
        <w:tc>
          <w:tcPr>
            <w:tcW w:w="2518" w:type="dxa"/>
          </w:tcPr>
          <w:p w:rsidR="00833DD0" w:rsidRPr="00833DD0" w:rsidRDefault="00833DD0" w:rsidP="003F1113">
            <w:pPr>
              <w:rPr>
                <w:rFonts w:ascii="Arial" w:hAnsi="Arial" w:cs="Arial"/>
                <w:color w:val="000000"/>
                <w:sz w:val="24"/>
                <w:szCs w:val="24"/>
              </w:rPr>
            </w:pPr>
            <w:r w:rsidRPr="00833DD0">
              <w:rPr>
                <w:rFonts w:ascii="Arial" w:hAnsi="Arial" w:cs="Arial"/>
                <w:b/>
                <w:color w:val="000000"/>
                <w:sz w:val="24"/>
                <w:szCs w:val="24"/>
              </w:rPr>
              <w:t>Pie de imagen</w:t>
            </w:r>
          </w:p>
        </w:tc>
        <w:tc>
          <w:tcPr>
            <w:tcW w:w="6515" w:type="dxa"/>
          </w:tcPr>
          <w:p w:rsidR="00833DD0" w:rsidRPr="00833DD0" w:rsidRDefault="00833DD0" w:rsidP="00D161C0">
            <w:pPr>
              <w:rPr>
                <w:rFonts w:ascii="Arial" w:hAnsi="Arial" w:cs="Arial"/>
                <w:color w:val="000000"/>
                <w:sz w:val="24"/>
                <w:szCs w:val="24"/>
              </w:rPr>
            </w:pPr>
            <w:r>
              <w:rPr>
                <w:rFonts w:ascii="Arial" w:hAnsi="Arial" w:cs="Arial"/>
                <w:color w:val="000000"/>
                <w:sz w:val="24"/>
                <w:szCs w:val="24"/>
              </w:rPr>
              <w:t xml:space="preserve">En la primera imagen se muestran fuerzas de distinta magnitud en equilibrio.  </w:t>
            </w:r>
            <w:r w:rsidRPr="00833DD0">
              <w:rPr>
                <w:rFonts w:ascii="Arial" w:hAnsi="Arial" w:cs="Arial"/>
                <w:color w:val="000000"/>
                <w:sz w:val="24"/>
                <w:szCs w:val="24"/>
              </w:rPr>
              <w:t>El tenista ejerce una fuerza con la raqueta para mover la pelota.</w:t>
            </w:r>
            <w:r>
              <w:rPr>
                <w:rFonts w:ascii="Arial" w:hAnsi="Arial" w:cs="Arial"/>
                <w:color w:val="000000"/>
                <w:sz w:val="24"/>
                <w:szCs w:val="24"/>
              </w:rPr>
              <w:t xml:space="preserve"> El </w:t>
            </w:r>
            <w:ins w:id="36" w:author="ASISTENTE ALEJO" w:date="2015-04-21T12:30:00Z">
              <w:r w:rsidR="00D161C0">
                <w:rPr>
                  <w:rFonts w:ascii="Arial" w:hAnsi="Arial" w:cs="Arial"/>
                  <w:color w:val="000000"/>
                  <w:sz w:val="24"/>
                  <w:szCs w:val="24"/>
                </w:rPr>
                <w:t xml:space="preserve">deportista ejerce fuerza sobre la pesa que se encuentra que tiene en sus manos e igualmente la pesa ejerce fuerza sobre el deportista que se evidencia en el volumen de sus </w:t>
              </w:r>
            </w:ins>
            <w:ins w:id="37" w:author="ASISTENTE ALEJO" w:date="2015-04-21T12:31:00Z">
              <w:r w:rsidR="00D161C0">
                <w:rPr>
                  <w:rFonts w:ascii="Arial" w:hAnsi="Arial" w:cs="Arial"/>
                  <w:color w:val="000000"/>
                  <w:sz w:val="24"/>
                  <w:szCs w:val="24"/>
                </w:rPr>
                <w:t>bíceps</w:t>
              </w:r>
            </w:ins>
            <w:ins w:id="38" w:author="ASISTENTE ALEJO" w:date="2015-04-21T12:30:00Z">
              <w:r w:rsidR="00D161C0">
                <w:rPr>
                  <w:rFonts w:ascii="Arial" w:hAnsi="Arial" w:cs="Arial"/>
                  <w:color w:val="000000"/>
                  <w:sz w:val="24"/>
                  <w:szCs w:val="24"/>
                </w:rPr>
                <w:t xml:space="preserve"> </w:t>
              </w:r>
            </w:ins>
            <w:del w:id="39" w:author="ASISTENTE ALEJO" w:date="2015-04-21T12:31:00Z">
              <w:r w:rsidDel="00D161C0">
                <w:rPr>
                  <w:rFonts w:ascii="Arial" w:hAnsi="Arial" w:cs="Arial"/>
                  <w:color w:val="000000"/>
                  <w:sz w:val="24"/>
                  <w:szCs w:val="24"/>
                </w:rPr>
                <w:delText>niño muestra sus músculos, haciendo alarde de la fuerza que puede realizar</w:delText>
              </w:r>
            </w:del>
            <w:r>
              <w:rPr>
                <w:rFonts w:ascii="Arial" w:hAnsi="Arial" w:cs="Arial"/>
                <w:color w:val="000000"/>
                <w:sz w:val="24"/>
                <w:szCs w:val="24"/>
              </w:rPr>
              <w:t xml:space="preserve">. </w:t>
            </w:r>
            <w:r w:rsidRPr="00833DD0">
              <w:rPr>
                <w:rFonts w:ascii="Arial" w:hAnsi="Arial" w:cs="Arial"/>
                <w:color w:val="000000"/>
                <w:sz w:val="24"/>
                <w:szCs w:val="24"/>
              </w:rPr>
              <w:t xml:space="preserve">El alfarero ejerce </w:t>
            </w:r>
            <w:del w:id="40" w:author="ASISTENTE ALEJO" w:date="2015-04-21T12:27:00Z">
              <w:r w:rsidRPr="00833DD0" w:rsidDel="00D161C0">
                <w:rPr>
                  <w:rFonts w:ascii="Arial" w:hAnsi="Arial" w:cs="Arial"/>
                  <w:color w:val="000000"/>
                  <w:sz w:val="24"/>
                  <w:szCs w:val="24"/>
                </w:rPr>
                <w:delText>una nueva </w:delText>
              </w:r>
            </w:del>
            <w:r w:rsidRPr="00833DD0">
              <w:rPr>
                <w:rFonts w:ascii="Arial" w:hAnsi="Arial" w:cs="Arial"/>
                <w:color w:val="000000"/>
                <w:sz w:val="24"/>
                <w:szCs w:val="24"/>
              </w:rPr>
              <w:t>fuerza sobre la arcilla y la deforma para modelarla.</w:t>
            </w:r>
          </w:p>
        </w:tc>
      </w:tr>
    </w:tbl>
    <w:p w:rsidR="000854C2" w:rsidRDefault="000854C2" w:rsidP="00081745">
      <w:pPr>
        <w:spacing w:after="0"/>
        <w:rPr>
          <w:rFonts w:ascii="Arial" w:hAnsi="Arial" w:cs="Arial"/>
          <w:color w:val="333333"/>
          <w:shd w:val="clear" w:color="auto" w:fill="FFFFFF"/>
        </w:rPr>
      </w:pPr>
    </w:p>
    <w:p w:rsidR="00F8440B" w:rsidRPr="00F8440B" w:rsidDel="00440D66" w:rsidRDefault="00D41E32" w:rsidP="00F8440B">
      <w:pPr>
        <w:shd w:val="clear" w:color="auto" w:fill="FFFFFF"/>
        <w:spacing w:after="0" w:line="345" w:lineRule="atLeast"/>
        <w:rPr>
          <w:rFonts w:ascii="Arial" w:eastAsia="Times New Roman" w:hAnsi="Arial" w:cs="Arial"/>
          <w:lang w:val="es-CO" w:eastAsia="es-CO"/>
        </w:rPr>
      </w:pPr>
      <w:moveFromRangeStart w:id="41" w:author="ASISTENTE ALEJO" w:date="2015-04-21T12:04:00Z" w:name="move417381185"/>
      <w:moveFrom w:id="42" w:author="ASISTENTE ALEJO" w:date="2015-04-21T12:04:00Z">
        <w:r w:rsidDel="00440D66">
          <w:rPr>
            <w:rFonts w:ascii="Arial" w:eastAsia="Times New Roman" w:hAnsi="Arial" w:cs="Arial"/>
            <w:lang w:val="es-CO" w:eastAsia="es-CO"/>
          </w:rPr>
          <w:t xml:space="preserve">Se llama </w:t>
        </w:r>
        <w:r w:rsidR="00F8440B" w:rsidDel="00440D66">
          <w:rPr>
            <w:rFonts w:ascii="Arial" w:eastAsia="Times New Roman" w:hAnsi="Arial" w:cs="Arial"/>
            <w:lang w:val="es-CO" w:eastAsia="es-CO"/>
          </w:rPr>
          <w:t xml:space="preserve">fuerza a toda acción que aplicada a un cuerpo tienda a cambiar el estado de movimiento o de reposo del mismo o  incluso pueda deformarlo. </w:t>
        </w:r>
      </w:moveFrom>
    </w:p>
    <w:p w:rsidR="00440D66" w:rsidRDefault="00F8440B">
      <w:pPr>
        <w:rPr>
          <w:ins w:id="43" w:author="ASISTENTE ALEJO" w:date="2015-04-21T12:04:00Z"/>
          <w:rFonts w:ascii="Arial" w:hAnsi="Arial" w:cs="Arial"/>
        </w:rPr>
        <w:pPrChange w:id="44" w:author="ASISTENTE ALEJO" w:date="2015-04-21T12:02:00Z">
          <w:pPr>
            <w:pStyle w:val="Ttulo3"/>
            <w:shd w:val="clear" w:color="auto" w:fill="FFFFFF"/>
            <w:spacing w:before="0" w:line="375" w:lineRule="atLeast"/>
          </w:pPr>
        </w:pPrChange>
      </w:pPr>
      <w:moveFrom w:id="45" w:author="ASISTENTE ALEJO" w:date="2015-04-21T12:04:00Z">
        <w:r w:rsidDel="00440D66">
          <w:rPr>
            <w:rFonts w:ascii="Arial" w:hAnsi="Arial" w:cs="Arial"/>
            <w:b/>
            <w:bCs/>
          </w:rPr>
          <w:t xml:space="preserve">Cuando </w:t>
        </w:r>
        <w:r w:rsidR="00D41E32" w:rsidDel="00440D66">
          <w:rPr>
            <w:rFonts w:ascii="Arial" w:hAnsi="Arial" w:cs="Arial"/>
            <w:b/>
            <w:bCs/>
          </w:rPr>
          <w:t xml:space="preserve">se hala </w:t>
        </w:r>
        <w:r w:rsidDel="00440D66">
          <w:rPr>
            <w:rFonts w:ascii="Arial" w:hAnsi="Arial" w:cs="Arial"/>
            <w:b/>
            <w:bCs/>
          </w:rPr>
          <w:t xml:space="preserve">o empuja un cuerpo </w:t>
        </w:r>
        <w:r w:rsidR="00D41E32" w:rsidDel="00440D66">
          <w:rPr>
            <w:rFonts w:ascii="Arial" w:hAnsi="Arial" w:cs="Arial"/>
            <w:b/>
            <w:bCs/>
          </w:rPr>
          <w:t>se</w:t>
        </w:r>
        <w:r w:rsidDel="00440D66">
          <w:rPr>
            <w:rFonts w:ascii="Arial" w:hAnsi="Arial" w:cs="Arial"/>
            <w:b/>
            <w:bCs/>
          </w:rPr>
          <w:t xml:space="preserve"> </w:t>
        </w:r>
        <w:r w:rsidR="00D41E32" w:rsidDel="00440D66">
          <w:rPr>
            <w:rFonts w:ascii="Arial" w:hAnsi="Arial" w:cs="Arial"/>
            <w:b/>
            <w:bCs/>
          </w:rPr>
          <w:t>está</w:t>
        </w:r>
        <w:r w:rsidDel="00440D66">
          <w:rPr>
            <w:rFonts w:ascii="Arial" w:hAnsi="Arial" w:cs="Arial"/>
            <w:b/>
            <w:bCs/>
          </w:rPr>
          <w:t xml:space="preserve"> aplicando una fuerza.  </w:t>
        </w:r>
      </w:moveFrom>
      <w:moveFromRangeEnd w:id="41"/>
    </w:p>
    <w:p w:rsidR="00440D66" w:rsidRDefault="00440D66" w:rsidP="00440D66">
      <w:pPr>
        <w:pStyle w:val="Ttulo3"/>
        <w:shd w:val="clear" w:color="auto" w:fill="FFFFFF"/>
        <w:spacing w:before="0" w:line="375" w:lineRule="atLeast"/>
        <w:rPr>
          <w:ins w:id="46" w:author="ASISTENTE ALEJO" w:date="2015-04-21T12:04:00Z"/>
          <w:rFonts w:ascii="Arial" w:hAnsi="Arial" w:cs="Arial"/>
          <w:b w:val="0"/>
          <w:bCs w:val="0"/>
          <w:color w:val="auto"/>
        </w:rPr>
      </w:pPr>
      <w:ins w:id="47" w:author="ASISTENTE ALEJO" w:date="2015-04-21T12:04:00Z">
        <w:r>
          <w:rPr>
            <w:rFonts w:ascii="Arial" w:hAnsi="Arial" w:cs="Arial"/>
            <w:b w:val="0"/>
            <w:bCs w:val="0"/>
            <w:color w:val="auto"/>
          </w:rPr>
          <w:t xml:space="preserve">Cuando se </w:t>
        </w:r>
        <w:proofErr w:type="spellStart"/>
        <w:r>
          <w:rPr>
            <w:rFonts w:ascii="Arial" w:hAnsi="Arial" w:cs="Arial"/>
            <w:b w:val="0"/>
            <w:bCs w:val="0"/>
            <w:color w:val="auto"/>
          </w:rPr>
          <w:t>hala</w:t>
        </w:r>
        <w:proofErr w:type="spellEnd"/>
        <w:r>
          <w:rPr>
            <w:rFonts w:ascii="Arial" w:hAnsi="Arial" w:cs="Arial"/>
            <w:b w:val="0"/>
            <w:bCs w:val="0"/>
            <w:color w:val="auto"/>
          </w:rPr>
          <w:t xml:space="preserve"> o empuja un cuerpo se está aplicando una fuerza.  </w:t>
        </w:r>
      </w:ins>
    </w:p>
    <w:p w:rsidR="00440D66" w:rsidRPr="00440D66" w:rsidRDefault="00440D66">
      <w:pPr>
        <w:rPr>
          <w:ins w:id="48" w:author="ASISTENTE ALEJO" w:date="2015-04-21T12:02:00Z"/>
          <w:b/>
          <w:bCs/>
          <w:rPrChange w:id="49" w:author="ASISTENTE ALEJO" w:date="2015-04-21T12:02:00Z">
            <w:rPr>
              <w:ins w:id="50" w:author="ASISTENTE ALEJO" w:date="2015-04-21T12:02:00Z"/>
              <w:rFonts w:ascii="Arial" w:hAnsi="Arial" w:cs="Arial"/>
              <w:b w:val="0"/>
              <w:bCs w:val="0"/>
              <w:color w:val="auto"/>
            </w:rPr>
          </w:rPrChange>
        </w:rPr>
        <w:pPrChange w:id="51" w:author="ASISTENTE ALEJO" w:date="2015-04-21T12:02:00Z">
          <w:pPr>
            <w:pStyle w:val="Ttulo3"/>
            <w:shd w:val="clear" w:color="auto" w:fill="FFFFFF"/>
            <w:spacing w:before="0" w:line="375" w:lineRule="atLeast"/>
          </w:pPr>
        </w:pPrChange>
      </w:pPr>
    </w:p>
    <w:p w:rsidR="00440D66" w:rsidRPr="00440D66" w:rsidRDefault="00440D66" w:rsidP="00440D66">
      <w:pPr>
        <w:shd w:val="clear" w:color="auto" w:fill="FFFFFF"/>
        <w:spacing w:after="0" w:line="345" w:lineRule="atLeast"/>
        <w:rPr>
          <w:ins w:id="52" w:author="ASISTENTE ALEJO" w:date="2015-04-21T12:02:00Z"/>
          <w:rFonts w:ascii="Arial" w:eastAsia="Times New Roman" w:hAnsi="Arial" w:cs="Arial"/>
          <w:color w:val="333333"/>
          <w:sz w:val="21"/>
          <w:szCs w:val="21"/>
          <w:lang w:val="es-ES" w:eastAsia="es-ES"/>
        </w:rPr>
      </w:pPr>
      <w:ins w:id="53" w:author="ASISTENTE ALEJO" w:date="2015-04-21T12:02:00Z">
        <w:r w:rsidRPr="00440D66">
          <w:rPr>
            <w:rFonts w:ascii="Arial" w:eastAsia="Times New Roman" w:hAnsi="Arial" w:cs="Arial"/>
            <w:color w:val="333333"/>
            <w:sz w:val="21"/>
            <w:szCs w:val="21"/>
            <w:lang w:val="es-ES" w:eastAsia="es-ES"/>
          </w:rPr>
          <w:t>Para que una fuerza actúe, es necesario que haya </w:t>
        </w:r>
        <w:r w:rsidRPr="00440D66">
          <w:rPr>
            <w:rFonts w:ascii="Arial" w:eastAsia="Times New Roman" w:hAnsi="Arial" w:cs="Arial"/>
            <w:b/>
            <w:bCs/>
            <w:color w:val="333333"/>
            <w:sz w:val="21"/>
            <w:szCs w:val="21"/>
            <w:lang w:val="es-ES" w:eastAsia="es-ES"/>
          </w:rPr>
          <w:t>dos cuerpos</w:t>
        </w:r>
        <w:r w:rsidRPr="00440D66">
          <w:rPr>
            <w:rFonts w:ascii="Arial" w:eastAsia="Times New Roman" w:hAnsi="Arial" w:cs="Arial"/>
            <w:color w:val="333333"/>
            <w:sz w:val="21"/>
            <w:szCs w:val="21"/>
            <w:lang w:val="es-ES" w:eastAsia="es-ES"/>
          </w:rPr>
          <w:t>, uno que realice la fuerza y otro que la reciba. Existen dos tipos de fuerza:</w:t>
        </w:r>
      </w:ins>
    </w:p>
    <w:p w:rsidR="00440D66" w:rsidRPr="00440D66" w:rsidRDefault="00440D66" w:rsidP="00440D66">
      <w:pPr>
        <w:numPr>
          <w:ilvl w:val="0"/>
          <w:numId w:val="19"/>
        </w:numPr>
        <w:shd w:val="clear" w:color="auto" w:fill="FFFFFF"/>
        <w:spacing w:after="0" w:line="345" w:lineRule="atLeast"/>
        <w:ind w:left="300"/>
        <w:rPr>
          <w:ins w:id="54" w:author="ASISTENTE ALEJO" w:date="2015-04-21T12:02:00Z"/>
          <w:rFonts w:ascii="Arial" w:eastAsia="Times New Roman" w:hAnsi="Arial" w:cs="Arial"/>
          <w:color w:val="333333"/>
          <w:sz w:val="21"/>
          <w:szCs w:val="21"/>
          <w:lang w:val="es-ES" w:eastAsia="es-ES"/>
        </w:rPr>
      </w:pPr>
      <w:ins w:id="55" w:author="ASISTENTE ALEJO" w:date="2015-04-21T12:02:00Z">
        <w:r w:rsidRPr="00440D66">
          <w:rPr>
            <w:rFonts w:ascii="Arial" w:eastAsia="Times New Roman" w:hAnsi="Arial" w:cs="Arial"/>
            <w:color w:val="333333"/>
            <w:sz w:val="21"/>
            <w:szCs w:val="21"/>
            <w:lang w:val="es-ES" w:eastAsia="es-ES"/>
          </w:rPr>
          <w:t>Las </w:t>
        </w:r>
        <w:r w:rsidRPr="00440D66">
          <w:rPr>
            <w:rFonts w:ascii="Arial" w:eastAsia="Times New Roman" w:hAnsi="Arial" w:cs="Arial"/>
            <w:b/>
            <w:bCs/>
            <w:color w:val="333333"/>
            <w:sz w:val="21"/>
            <w:szCs w:val="21"/>
            <w:lang w:val="es-ES" w:eastAsia="es-ES"/>
          </w:rPr>
          <w:t>fuerzas de contacto</w:t>
        </w:r>
        <w:r w:rsidRPr="00440D66">
          <w:rPr>
            <w:rFonts w:ascii="Arial" w:eastAsia="Times New Roman" w:hAnsi="Arial" w:cs="Arial"/>
            <w:color w:val="333333"/>
            <w:sz w:val="21"/>
            <w:szCs w:val="21"/>
            <w:lang w:val="es-ES" w:eastAsia="es-ES"/>
          </w:rPr>
          <w:t>: son aquellas en las que existe un contacto físico entre dos cuerpos. Por ejemplo, golpear con un palo de golf la bola de manera que la fuerza que aplicamos con el palo la desplace.</w:t>
        </w:r>
      </w:ins>
    </w:p>
    <w:p w:rsidR="00440D66" w:rsidRPr="00440D66" w:rsidRDefault="00440D66" w:rsidP="00440D66">
      <w:pPr>
        <w:numPr>
          <w:ilvl w:val="0"/>
          <w:numId w:val="19"/>
        </w:numPr>
        <w:shd w:val="clear" w:color="auto" w:fill="FFFFFF"/>
        <w:spacing w:after="0" w:line="345" w:lineRule="atLeast"/>
        <w:ind w:left="300"/>
        <w:rPr>
          <w:ins w:id="56" w:author="ASISTENTE ALEJO" w:date="2015-04-21T12:02:00Z"/>
          <w:rFonts w:ascii="Arial" w:eastAsia="Times New Roman" w:hAnsi="Arial" w:cs="Arial"/>
          <w:color w:val="333333"/>
          <w:sz w:val="21"/>
          <w:szCs w:val="21"/>
          <w:lang w:val="es-ES" w:eastAsia="es-ES"/>
        </w:rPr>
      </w:pPr>
      <w:ins w:id="57" w:author="ASISTENTE ALEJO" w:date="2015-04-21T12:02:00Z">
        <w:r w:rsidRPr="00440D66">
          <w:rPr>
            <w:rFonts w:ascii="Arial" w:eastAsia="Times New Roman" w:hAnsi="Arial" w:cs="Arial"/>
            <w:color w:val="333333"/>
            <w:sz w:val="21"/>
            <w:szCs w:val="21"/>
            <w:lang w:val="es-ES" w:eastAsia="es-ES"/>
          </w:rPr>
          <w:lastRenderedPageBreak/>
          <w:t>Las </w:t>
        </w:r>
        <w:r w:rsidRPr="00440D66">
          <w:rPr>
            <w:rFonts w:ascii="Arial" w:eastAsia="Times New Roman" w:hAnsi="Arial" w:cs="Arial"/>
            <w:b/>
            <w:bCs/>
            <w:color w:val="333333"/>
            <w:sz w:val="21"/>
            <w:szCs w:val="21"/>
            <w:lang w:val="es-ES" w:eastAsia="es-ES"/>
          </w:rPr>
          <w:t>fuerzas a distancia</w:t>
        </w:r>
        <w:r w:rsidRPr="00440D66">
          <w:rPr>
            <w:rFonts w:ascii="Arial" w:eastAsia="Times New Roman" w:hAnsi="Arial" w:cs="Arial"/>
            <w:color w:val="333333"/>
            <w:sz w:val="21"/>
            <w:szCs w:val="21"/>
            <w:lang w:val="es-ES" w:eastAsia="es-ES"/>
          </w:rPr>
          <w:t>: son aquellas en las que no hay un contacto físico entre el cuerpo que realiza la fuerza y el que se desplaza o deforma. Por ejemplo, la fuerza que ejerce la gravedad sobre nosotros, llamada </w:t>
        </w:r>
        <w:r w:rsidRPr="00440D66">
          <w:rPr>
            <w:rFonts w:ascii="Arial" w:eastAsia="Times New Roman" w:hAnsi="Arial" w:cs="Arial"/>
            <w:b/>
            <w:bCs/>
            <w:color w:val="333333"/>
            <w:sz w:val="21"/>
            <w:szCs w:val="21"/>
            <w:lang w:val="es-ES" w:eastAsia="es-ES"/>
          </w:rPr>
          <w:t>fuerza gravitatoria</w:t>
        </w:r>
        <w:r w:rsidRPr="00440D66">
          <w:rPr>
            <w:rFonts w:ascii="Arial" w:eastAsia="Times New Roman" w:hAnsi="Arial" w:cs="Arial"/>
            <w:color w:val="333333"/>
            <w:sz w:val="21"/>
            <w:szCs w:val="21"/>
            <w:lang w:val="es-ES" w:eastAsia="es-ES"/>
          </w:rPr>
          <w:t>. Los objetos caen porque existe una gravedad que los atrae. O la fuerza que ejerce un imán sobre determinados cuerpos, a los que no toca, pero sí que atrae.</w:t>
        </w:r>
      </w:ins>
    </w:p>
    <w:p w:rsidR="00440D66" w:rsidRPr="00440D66" w:rsidRDefault="00440D66">
      <w:pPr>
        <w:rPr>
          <w:b/>
          <w:bCs/>
          <w:rPrChange w:id="58" w:author="ASISTENTE ALEJO" w:date="2015-04-21T12:02:00Z">
            <w:rPr>
              <w:rFonts w:ascii="Arial" w:hAnsi="Arial" w:cs="Arial"/>
              <w:b w:val="0"/>
              <w:bCs w:val="0"/>
              <w:color w:val="auto"/>
            </w:rPr>
          </w:rPrChange>
        </w:rPr>
        <w:pPrChange w:id="59" w:author="ASISTENTE ALEJO" w:date="2015-04-21T12:02:00Z">
          <w:pPr>
            <w:pStyle w:val="Ttulo3"/>
            <w:shd w:val="clear" w:color="auto" w:fill="FFFFFF"/>
            <w:spacing w:before="0" w:line="375" w:lineRule="atLeast"/>
          </w:pPr>
        </w:pPrChange>
      </w:pPr>
    </w:p>
    <w:p w:rsidR="00D41E32" w:rsidRPr="00D41E32" w:rsidRDefault="00D41E32" w:rsidP="00D41E32"/>
    <w:tbl>
      <w:tblPr>
        <w:tblStyle w:val="Tablaconcuadrcula"/>
        <w:tblW w:w="0" w:type="auto"/>
        <w:tblLook w:val="04A0" w:firstRow="1" w:lastRow="0" w:firstColumn="1" w:lastColumn="0" w:noHBand="0" w:noVBand="1"/>
      </w:tblPr>
      <w:tblGrid>
        <w:gridCol w:w="2518"/>
        <w:gridCol w:w="6515"/>
      </w:tblGrid>
      <w:tr w:rsidR="00D41E32" w:rsidRPr="00833DD0" w:rsidTr="003F1113">
        <w:tc>
          <w:tcPr>
            <w:tcW w:w="9033" w:type="dxa"/>
            <w:gridSpan w:val="2"/>
            <w:shd w:val="clear" w:color="auto" w:fill="0D0D0D" w:themeFill="text1" w:themeFillTint="F2"/>
          </w:tcPr>
          <w:p w:rsidR="00D41E32" w:rsidRPr="00833DD0" w:rsidRDefault="00D41E32" w:rsidP="003F1113">
            <w:pPr>
              <w:jc w:val="center"/>
              <w:rPr>
                <w:rFonts w:ascii="Arial" w:hAnsi="Arial" w:cs="Arial"/>
                <w:b/>
                <w:color w:val="FFFFFF" w:themeColor="background1"/>
                <w:sz w:val="24"/>
                <w:szCs w:val="24"/>
              </w:rPr>
            </w:pPr>
            <w:r w:rsidRPr="00833DD0">
              <w:rPr>
                <w:rFonts w:ascii="Arial" w:hAnsi="Arial" w:cs="Arial"/>
                <w:b/>
                <w:color w:val="FFFFFF" w:themeColor="background1"/>
                <w:sz w:val="24"/>
                <w:szCs w:val="24"/>
              </w:rPr>
              <w:t>Imagen (fotografía, gráfica o ilustración)</w:t>
            </w:r>
          </w:p>
        </w:tc>
      </w:tr>
      <w:tr w:rsidR="00D41E32" w:rsidRPr="00833DD0" w:rsidTr="003F1113">
        <w:tc>
          <w:tcPr>
            <w:tcW w:w="2518" w:type="dxa"/>
          </w:tcPr>
          <w:p w:rsidR="00D41E32" w:rsidRPr="00833DD0" w:rsidRDefault="00D41E32" w:rsidP="003F1113">
            <w:pPr>
              <w:rPr>
                <w:rFonts w:ascii="Arial" w:hAnsi="Arial" w:cs="Arial"/>
                <w:b/>
                <w:color w:val="000000"/>
                <w:sz w:val="24"/>
                <w:szCs w:val="24"/>
              </w:rPr>
            </w:pPr>
            <w:r w:rsidRPr="00833DD0">
              <w:rPr>
                <w:rFonts w:ascii="Arial" w:hAnsi="Arial" w:cs="Arial"/>
                <w:b/>
                <w:color w:val="000000"/>
                <w:sz w:val="24"/>
                <w:szCs w:val="24"/>
              </w:rPr>
              <w:t>Código</w:t>
            </w:r>
          </w:p>
        </w:tc>
        <w:tc>
          <w:tcPr>
            <w:tcW w:w="6515" w:type="dxa"/>
          </w:tcPr>
          <w:p w:rsidR="00D41E32" w:rsidRPr="00833DD0" w:rsidRDefault="00D41E32" w:rsidP="003F1113">
            <w:pPr>
              <w:rPr>
                <w:rFonts w:ascii="Arial" w:hAnsi="Arial" w:cs="Arial"/>
                <w:b/>
                <w:color w:val="000000"/>
                <w:sz w:val="24"/>
                <w:szCs w:val="24"/>
              </w:rPr>
            </w:pPr>
            <w:r w:rsidRPr="00833DD0">
              <w:rPr>
                <w:rFonts w:ascii="Arial" w:hAnsi="Arial" w:cs="Arial"/>
                <w:color w:val="000000"/>
                <w:sz w:val="24"/>
                <w:szCs w:val="24"/>
              </w:rPr>
              <w:t>CN_07_11</w:t>
            </w:r>
            <w:r>
              <w:rPr>
                <w:rFonts w:ascii="Arial" w:hAnsi="Arial" w:cs="Arial"/>
                <w:color w:val="000000"/>
                <w:sz w:val="24"/>
                <w:szCs w:val="24"/>
              </w:rPr>
              <w:t>_IMG02</w:t>
            </w:r>
          </w:p>
        </w:tc>
      </w:tr>
      <w:tr w:rsidR="00D41E32" w:rsidRPr="00833DD0" w:rsidTr="003F1113">
        <w:tc>
          <w:tcPr>
            <w:tcW w:w="2518" w:type="dxa"/>
          </w:tcPr>
          <w:p w:rsidR="00D41E32" w:rsidRPr="00833DD0" w:rsidRDefault="00D41E32" w:rsidP="003F1113">
            <w:pPr>
              <w:rPr>
                <w:rFonts w:ascii="Arial" w:hAnsi="Arial" w:cs="Arial"/>
                <w:color w:val="000000"/>
                <w:sz w:val="24"/>
                <w:szCs w:val="24"/>
              </w:rPr>
            </w:pPr>
            <w:r w:rsidRPr="00833DD0">
              <w:rPr>
                <w:rFonts w:ascii="Arial" w:hAnsi="Arial" w:cs="Arial"/>
                <w:b/>
                <w:color w:val="000000"/>
                <w:sz w:val="24"/>
                <w:szCs w:val="24"/>
              </w:rPr>
              <w:t>Descripción</w:t>
            </w:r>
          </w:p>
        </w:tc>
        <w:tc>
          <w:tcPr>
            <w:tcW w:w="6515" w:type="dxa"/>
          </w:tcPr>
          <w:p w:rsidR="00D41E32" w:rsidRPr="00833DD0" w:rsidRDefault="00D41E32" w:rsidP="003F1113">
            <w:pPr>
              <w:rPr>
                <w:rFonts w:ascii="Arial" w:hAnsi="Arial" w:cs="Arial"/>
                <w:color w:val="000000"/>
                <w:sz w:val="24"/>
                <w:szCs w:val="24"/>
              </w:rPr>
            </w:pPr>
            <w:r>
              <w:rPr>
                <w:rFonts w:ascii="Arial" w:hAnsi="Arial" w:cs="Arial"/>
                <w:color w:val="000000"/>
                <w:sz w:val="24"/>
                <w:szCs w:val="24"/>
              </w:rPr>
              <w:t>Aplicación de fuerzas</w:t>
            </w:r>
          </w:p>
        </w:tc>
      </w:tr>
      <w:tr w:rsidR="00D41E32" w:rsidRPr="00833DD0" w:rsidTr="003F1113">
        <w:tc>
          <w:tcPr>
            <w:tcW w:w="2518" w:type="dxa"/>
          </w:tcPr>
          <w:p w:rsidR="00D41E32" w:rsidRPr="00833DD0" w:rsidRDefault="00D41E32" w:rsidP="003F1113">
            <w:pPr>
              <w:rPr>
                <w:rFonts w:ascii="Arial" w:hAnsi="Arial" w:cs="Arial"/>
                <w:color w:val="000000"/>
                <w:sz w:val="24"/>
                <w:szCs w:val="24"/>
              </w:rPr>
            </w:pPr>
            <w:r w:rsidRPr="00833DD0">
              <w:rPr>
                <w:rFonts w:ascii="Arial" w:hAnsi="Arial" w:cs="Arial"/>
                <w:b/>
                <w:color w:val="000000"/>
                <w:sz w:val="24"/>
                <w:szCs w:val="24"/>
              </w:rPr>
              <w:t xml:space="preserve">Código </w:t>
            </w:r>
            <w:proofErr w:type="spellStart"/>
            <w:r w:rsidRPr="00833DD0">
              <w:rPr>
                <w:rFonts w:ascii="Arial" w:hAnsi="Arial" w:cs="Arial"/>
                <w:b/>
                <w:color w:val="000000"/>
                <w:sz w:val="24"/>
                <w:szCs w:val="24"/>
              </w:rPr>
              <w:t>Shutterstock</w:t>
            </w:r>
            <w:proofErr w:type="spellEnd"/>
            <w:r w:rsidRPr="00833DD0">
              <w:rPr>
                <w:rFonts w:ascii="Arial" w:hAnsi="Arial" w:cs="Arial"/>
                <w:b/>
                <w:color w:val="000000"/>
                <w:sz w:val="24"/>
                <w:szCs w:val="24"/>
              </w:rPr>
              <w:t xml:space="preserve"> (o URL o la ruta en </w:t>
            </w:r>
            <w:proofErr w:type="spellStart"/>
            <w:r w:rsidRPr="00833DD0">
              <w:rPr>
                <w:rFonts w:ascii="Arial" w:hAnsi="Arial" w:cs="Arial"/>
                <w:b/>
                <w:color w:val="000000"/>
                <w:sz w:val="24"/>
                <w:szCs w:val="24"/>
              </w:rPr>
              <w:t>AulaPlaneta</w:t>
            </w:r>
            <w:proofErr w:type="spellEnd"/>
            <w:r w:rsidRPr="00833DD0">
              <w:rPr>
                <w:rFonts w:ascii="Arial" w:hAnsi="Arial" w:cs="Arial"/>
                <w:b/>
                <w:color w:val="000000"/>
                <w:sz w:val="24"/>
                <w:szCs w:val="24"/>
              </w:rPr>
              <w:t>)</w:t>
            </w:r>
          </w:p>
        </w:tc>
        <w:tc>
          <w:tcPr>
            <w:tcW w:w="6515" w:type="dxa"/>
          </w:tcPr>
          <w:p w:rsidR="00D41E32" w:rsidRDefault="00D41E32" w:rsidP="00B657F6">
            <w:pPr>
              <w:pStyle w:val="Prrafodelista"/>
              <w:numPr>
                <w:ilvl w:val="0"/>
                <w:numId w:val="2"/>
              </w:numPr>
              <w:rPr>
                <w:rFonts w:ascii="Arial" w:hAnsi="Arial" w:cs="Arial"/>
                <w:color w:val="000000"/>
              </w:rPr>
            </w:pPr>
            <w:r>
              <w:rPr>
                <w:rFonts w:ascii="Arial" w:hAnsi="Arial" w:cs="Arial"/>
                <w:color w:val="000000"/>
              </w:rPr>
              <w:t>216112834</w:t>
            </w:r>
          </w:p>
          <w:p w:rsidR="00D41E32" w:rsidRDefault="00D41E32" w:rsidP="00B657F6">
            <w:pPr>
              <w:pStyle w:val="Prrafodelista"/>
              <w:numPr>
                <w:ilvl w:val="0"/>
                <w:numId w:val="2"/>
              </w:numPr>
              <w:rPr>
                <w:ins w:id="60" w:author="ASISTENTE ALEJO" w:date="2015-04-21T12:41:00Z"/>
                <w:rFonts w:ascii="Arial" w:hAnsi="Arial" w:cs="Arial"/>
                <w:color w:val="000000"/>
              </w:rPr>
            </w:pPr>
            <w:r>
              <w:rPr>
                <w:rFonts w:ascii="Arial" w:hAnsi="Arial" w:cs="Arial"/>
                <w:color w:val="000000"/>
              </w:rPr>
              <w:t>237985693</w:t>
            </w:r>
          </w:p>
          <w:p w:rsidR="00B27295" w:rsidRPr="00B27295" w:rsidRDefault="00B27295">
            <w:pPr>
              <w:rPr>
                <w:rFonts w:ascii="Arial" w:hAnsi="Arial" w:cs="Arial"/>
                <w:color w:val="000000"/>
                <w:rPrChange w:id="61" w:author="ASISTENTE ALEJO" w:date="2015-04-21T12:41:00Z">
                  <w:rPr/>
                </w:rPrChange>
              </w:rPr>
              <w:pPrChange w:id="62" w:author="ASISTENTE ALEJO" w:date="2015-04-21T12:41:00Z">
                <w:pPr>
                  <w:pStyle w:val="Prrafodelista"/>
                  <w:numPr>
                    <w:numId w:val="2"/>
                  </w:numPr>
                  <w:ind w:hanging="360"/>
                </w:pPr>
              </w:pPrChange>
            </w:pPr>
            <w:ins w:id="63" w:author="ASISTENTE ALEJO" w:date="2015-04-21T12:41:00Z">
              <w:r>
                <w:rPr>
                  <w:rFonts w:ascii="Arial" w:hAnsi="Arial" w:cs="Arial"/>
                  <w:color w:val="000000"/>
                </w:rPr>
                <w:t>Por favor indicar con una flecha hacia donde se ejerce el movimiento y la fuerza</w:t>
              </w:r>
            </w:ins>
            <w:ins w:id="64" w:author="ASISTENTE ALEJO" w:date="2015-04-21T12:48:00Z">
              <w:r w:rsidR="000D79E7">
                <w:rPr>
                  <w:rFonts w:ascii="Arial" w:hAnsi="Arial" w:cs="Arial"/>
                  <w:color w:val="000000"/>
                </w:rPr>
                <w:t>, como se observa en el ejemplo</w:t>
              </w:r>
            </w:ins>
            <w:ins w:id="65" w:author="ASISTENTE ALEJO" w:date="2015-04-21T12:41:00Z">
              <w:r>
                <w:rPr>
                  <w:rFonts w:ascii="Arial" w:hAnsi="Arial" w:cs="Arial"/>
                  <w:color w:val="000000"/>
                </w:rPr>
                <w:t xml:space="preserve"> </w:t>
              </w:r>
            </w:ins>
          </w:p>
        </w:tc>
      </w:tr>
      <w:tr w:rsidR="00D41E32" w:rsidRPr="00833DD0" w:rsidTr="003F1113">
        <w:tc>
          <w:tcPr>
            <w:tcW w:w="2518" w:type="dxa"/>
          </w:tcPr>
          <w:p w:rsidR="00D41E32" w:rsidRPr="00833DD0" w:rsidRDefault="00D41E32" w:rsidP="003F1113">
            <w:pPr>
              <w:rPr>
                <w:rFonts w:ascii="Arial" w:hAnsi="Arial" w:cs="Arial"/>
                <w:color w:val="000000"/>
                <w:sz w:val="24"/>
                <w:szCs w:val="24"/>
              </w:rPr>
            </w:pPr>
            <w:r w:rsidRPr="00833DD0">
              <w:rPr>
                <w:rFonts w:ascii="Arial" w:hAnsi="Arial" w:cs="Arial"/>
                <w:b/>
                <w:color w:val="000000"/>
                <w:sz w:val="24"/>
                <w:szCs w:val="24"/>
              </w:rPr>
              <w:t>Pie de imagen</w:t>
            </w:r>
          </w:p>
        </w:tc>
        <w:tc>
          <w:tcPr>
            <w:tcW w:w="6515" w:type="dxa"/>
          </w:tcPr>
          <w:p w:rsidR="00D41E32" w:rsidDel="00B27295" w:rsidRDefault="002A5DDE" w:rsidP="00B27295">
            <w:pPr>
              <w:rPr>
                <w:del w:id="66" w:author="ASISTENTE ALEJO" w:date="2015-04-21T12:46:00Z"/>
                <w:rFonts w:ascii="Arial" w:hAnsi="Arial" w:cs="Arial"/>
                <w:color w:val="000000"/>
                <w:sz w:val="24"/>
                <w:szCs w:val="24"/>
              </w:rPr>
            </w:pPr>
            <w:r>
              <w:rPr>
                <w:rFonts w:ascii="Arial" w:hAnsi="Arial" w:cs="Arial"/>
                <w:color w:val="000000"/>
                <w:sz w:val="24"/>
                <w:szCs w:val="24"/>
              </w:rPr>
              <w:t>En la primera imagen observa</w:t>
            </w:r>
            <w:del w:id="67" w:author="ASISTENTE ALEJO" w:date="2015-04-21T12:33:00Z">
              <w:r w:rsidDel="00D161C0">
                <w:rPr>
                  <w:rFonts w:ascii="Arial" w:hAnsi="Arial" w:cs="Arial"/>
                  <w:color w:val="000000"/>
                  <w:sz w:val="24"/>
                  <w:szCs w:val="24"/>
                </w:rPr>
                <w:delText>s</w:delText>
              </w:r>
            </w:del>
            <w:r>
              <w:rPr>
                <w:rFonts w:ascii="Arial" w:hAnsi="Arial" w:cs="Arial"/>
                <w:color w:val="000000"/>
                <w:sz w:val="24"/>
                <w:szCs w:val="24"/>
              </w:rPr>
              <w:t xml:space="preserve"> como </w:t>
            </w:r>
            <w:ins w:id="68" w:author="ASISTENTE ALEJO" w:date="2015-04-21T12:43:00Z">
              <w:r w:rsidR="00B27295">
                <w:rPr>
                  <w:rFonts w:ascii="Arial" w:hAnsi="Arial" w:cs="Arial"/>
                  <w:color w:val="000000"/>
                  <w:sz w:val="24"/>
                  <w:szCs w:val="24"/>
                </w:rPr>
                <w:t xml:space="preserve">el </w:t>
              </w:r>
            </w:ins>
            <w:ins w:id="69" w:author="ASISTENTE ALEJO" w:date="2015-04-21T12:44:00Z">
              <w:r w:rsidR="00B27295">
                <w:rPr>
                  <w:rFonts w:ascii="Arial" w:hAnsi="Arial" w:cs="Arial"/>
                  <w:color w:val="000000"/>
                  <w:sz w:val="24"/>
                  <w:szCs w:val="24"/>
                </w:rPr>
                <w:t xml:space="preserve">juguete </w:t>
              </w:r>
            </w:ins>
            <w:ins w:id="70" w:author="ASISTENTE ALEJO" w:date="2015-04-21T12:43:00Z">
              <w:r w:rsidR="00B27295">
                <w:rPr>
                  <w:rFonts w:ascii="Arial" w:hAnsi="Arial" w:cs="Arial"/>
                  <w:color w:val="000000"/>
                  <w:sz w:val="24"/>
                  <w:szCs w:val="24"/>
                </w:rPr>
                <w:t xml:space="preserve"> </w:t>
              </w:r>
            </w:ins>
            <w:del w:id="71" w:author="ASISTENTE ALEJO" w:date="2015-04-21T12:43:00Z">
              <w:r w:rsidDel="00B27295">
                <w:rPr>
                  <w:rFonts w:ascii="Arial" w:hAnsi="Arial" w:cs="Arial"/>
                  <w:color w:val="000000"/>
                  <w:sz w:val="24"/>
                  <w:szCs w:val="24"/>
                </w:rPr>
                <w:delText>un carro</w:delText>
              </w:r>
            </w:del>
            <w:r>
              <w:rPr>
                <w:rFonts w:ascii="Arial" w:hAnsi="Arial" w:cs="Arial"/>
                <w:color w:val="000000"/>
                <w:sz w:val="24"/>
                <w:szCs w:val="24"/>
              </w:rPr>
              <w:t xml:space="preserve"> es halado</w:t>
            </w:r>
            <w:ins w:id="72" w:author="ASISTENTE ALEJO" w:date="2015-04-21T12:39:00Z">
              <w:r w:rsidR="00B27295">
                <w:rPr>
                  <w:rFonts w:ascii="Arial" w:hAnsi="Arial" w:cs="Arial"/>
                  <w:color w:val="000000"/>
                  <w:sz w:val="24"/>
                  <w:szCs w:val="24"/>
                </w:rPr>
                <w:t xml:space="preserve"> </w:t>
              </w:r>
            </w:ins>
            <w:r>
              <w:rPr>
                <w:rFonts w:ascii="Arial" w:hAnsi="Arial" w:cs="Arial"/>
                <w:color w:val="000000"/>
                <w:sz w:val="24"/>
                <w:szCs w:val="24"/>
              </w:rPr>
              <w:t xml:space="preserve"> </w:t>
            </w:r>
            <w:ins w:id="73" w:author="ASISTENTE ALEJO" w:date="2015-04-21T12:44:00Z">
              <w:r w:rsidR="00B27295">
                <w:rPr>
                  <w:rFonts w:ascii="Arial" w:hAnsi="Arial" w:cs="Arial"/>
                  <w:color w:val="000000"/>
                  <w:sz w:val="24"/>
                  <w:szCs w:val="24"/>
                </w:rPr>
                <w:t>con la cuerda por el niño</w:t>
              </w:r>
            </w:ins>
            <w:del w:id="74" w:author="ASISTENTE ALEJO" w:date="2015-04-21T12:44:00Z">
              <w:r w:rsidDel="00B27295">
                <w:rPr>
                  <w:rFonts w:ascii="Arial" w:hAnsi="Arial" w:cs="Arial"/>
                  <w:color w:val="000000"/>
                  <w:sz w:val="24"/>
                  <w:szCs w:val="24"/>
                </w:rPr>
                <w:delText>por</w:delText>
              </w:r>
            </w:del>
            <w:del w:id="75" w:author="ASISTENTE ALEJO" w:date="2015-04-21T12:40:00Z">
              <w:r w:rsidDel="00B27295">
                <w:rPr>
                  <w:rFonts w:ascii="Arial" w:hAnsi="Arial" w:cs="Arial"/>
                  <w:color w:val="000000"/>
                  <w:sz w:val="24"/>
                  <w:szCs w:val="24"/>
                </w:rPr>
                <w:delText xml:space="preserve"> </w:delText>
              </w:r>
            </w:del>
            <w:del w:id="76" w:author="ASISTENTE ALEJO" w:date="2015-04-21T12:44:00Z">
              <w:r w:rsidDel="00B27295">
                <w:rPr>
                  <w:rFonts w:ascii="Arial" w:hAnsi="Arial" w:cs="Arial"/>
                  <w:color w:val="000000"/>
                  <w:sz w:val="24"/>
                  <w:szCs w:val="24"/>
                </w:rPr>
                <w:delText>una persona</w:delText>
              </w:r>
            </w:del>
            <w:r>
              <w:rPr>
                <w:rFonts w:ascii="Arial" w:hAnsi="Arial" w:cs="Arial"/>
                <w:color w:val="000000"/>
                <w:sz w:val="24"/>
                <w:szCs w:val="24"/>
              </w:rPr>
              <w:t>.  En la segunda, un niño empuja a otro que se encuentra en un coche.</w:t>
            </w:r>
            <w:r w:rsidR="000A27E9">
              <w:rPr>
                <w:rFonts w:ascii="Arial" w:hAnsi="Arial" w:cs="Arial"/>
                <w:color w:val="000000"/>
                <w:sz w:val="24"/>
                <w:szCs w:val="24"/>
              </w:rPr>
              <w:t xml:space="preserve"> En ambos casos </w:t>
            </w:r>
            <w:ins w:id="77" w:author="ASISTENTE ALEJO" w:date="2015-04-21T12:45:00Z">
              <w:r w:rsidR="00B27295">
                <w:rPr>
                  <w:rFonts w:ascii="Arial" w:hAnsi="Arial" w:cs="Arial"/>
                  <w:color w:val="000000"/>
                  <w:sz w:val="24"/>
                  <w:szCs w:val="24"/>
                </w:rPr>
                <w:t xml:space="preserve">la dirección </w:t>
              </w:r>
            </w:ins>
            <w:del w:id="78" w:author="ASISTENTE ALEJO" w:date="2015-04-21T12:45:00Z">
              <w:r w:rsidR="000A27E9" w:rsidDel="00B27295">
                <w:rPr>
                  <w:rFonts w:ascii="Arial" w:hAnsi="Arial" w:cs="Arial"/>
                  <w:color w:val="000000"/>
                  <w:sz w:val="24"/>
                  <w:szCs w:val="24"/>
                </w:rPr>
                <w:delText xml:space="preserve">el </w:delText>
              </w:r>
            </w:del>
            <w:del w:id="79" w:author="ASISTENTE ALEJO" w:date="2015-04-21T12:40:00Z">
              <w:r w:rsidR="000A27E9" w:rsidDel="00B27295">
                <w:rPr>
                  <w:rFonts w:ascii="Arial" w:hAnsi="Arial" w:cs="Arial"/>
                  <w:color w:val="000000"/>
                  <w:sz w:val="24"/>
                  <w:szCs w:val="24"/>
                </w:rPr>
                <w:delText>carro se mueve</w:delText>
              </w:r>
            </w:del>
            <w:ins w:id="80" w:author="ASISTENTE ALEJO" w:date="2015-04-21T12:45:00Z">
              <w:r w:rsidR="00B27295">
                <w:rPr>
                  <w:rFonts w:ascii="Arial" w:hAnsi="Arial" w:cs="Arial"/>
                  <w:color w:val="000000"/>
                  <w:sz w:val="24"/>
                  <w:szCs w:val="24"/>
                </w:rPr>
                <w:t>d</w:t>
              </w:r>
            </w:ins>
            <w:ins w:id="81" w:author="ASISTENTE ALEJO" w:date="2015-04-21T12:40:00Z">
              <w:r w:rsidR="00B27295">
                <w:rPr>
                  <w:rFonts w:ascii="Arial" w:hAnsi="Arial" w:cs="Arial"/>
                  <w:color w:val="000000"/>
                  <w:sz w:val="24"/>
                  <w:szCs w:val="24"/>
                </w:rPr>
                <w:t>el movimiento de los objetos</w:t>
              </w:r>
            </w:ins>
            <w:ins w:id="82" w:author="ASISTENTE ALEJO" w:date="2015-04-21T12:45:00Z">
              <w:r w:rsidR="00B27295">
                <w:rPr>
                  <w:rFonts w:ascii="Arial" w:hAnsi="Arial" w:cs="Arial"/>
                  <w:color w:val="000000"/>
                  <w:sz w:val="24"/>
                  <w:szCs w:val="24"/>
                </w:rPr>
                <w:t xml:space="preserve">, es la misma </w:t>
              </w:r>
            </w:ins>
            <w:ins w:id="83" w:author="ASISTENTE ALEJO" w:date="2015-04-21T12:46:00Z">
              <w:r w:rsidR="00B27295">
                <w:rPr>
                  <w:rFonts w:ascii="Arial" w:hAnsi="Arial" w:cs="Arial"/>
                  <w:color w:val="000000"/>
                  <w:sz w:val="24"/>
                  <w:szCs w:val="24"/>
                </w:rPr>
                <w:t>dirección en la que aplican la fuerza</w:t>
              </w:r>
            </w:ins>
            <w:ins w:id="84" w:author="ASISTENTE ALEJO" w:date="2015-04-21T12:40:00Z">
              <w:r w:rsidR="00B27295">
                <w:rPr>
                  <w:rFonts w:ascii="Arial" w:hAnsi="Arial" w:cs="Arial"/>
                  <w:color w:val="000000"/>
                  <w:sz w:val="24"/>
                  <w:szCs w:val="24"/>
                </w:rPr>
                <w:t xml:space="preserve"> </w:t>
              </w:r>
            </w:ins>
            <w:del w:id="85" w:author="ASISTENTE ALEJO" w:date="2015-04-21T12:46:00Z">
              <w:r w:rsidR="000A27E9" w:rsidDel="00B27295">
                <w:rPr>
                  <w:rFonts w:ascii="Arial" w:hAnsi="Arial" w:cs="Arial"/>
                  <w:color w:val="000000"/>
                  <w:sz w:val="24"/>
                  <w:szCs w:val="24"/>
                </w:rPr>
                <w:delText xml:space="preserve"> en la dirección de aplicación de la fuerza.</w:delText>
              </w:r>
            </w:del>
          </w:p>
          <w:p w:rsidR="000A27E9" w:rsidRPr="00833DD0" w:rsidRDefault="000A27E9" w:rsidP="00BC779C">
            <w:pPr>
              <w:rPr>
                <w:rFonts w:ascii="Arial" w:hAnsi="Arial" w:cs="Arial"/>
                <w:color w:val="000000"/>
                <w:sz w:val="24"/>
                <w:szCs w:val="24"/>
              </w:rPr>
            </w:pPr>
          </w:p>
        </w:tc>
      </w:tr>
    </w:tbl>
    <w:p w:rsidR="000A27E9" w:rsidRDefault="00B27295" w:rsidP="00D41E32">
      <w:ins w:id="86" w:author="ASISTENTE ALEJO" w:date="2015-04-21T12:39:00Z">
        <w:r w:rsidRPr="00B27295">
          <w:rPr>
            <w:rFonts w:ascii="Arial" w:hAnsi="Arial" w:cs="Arial"/>
            <w:color w:val="333333"/>
            <w:sz w:val="21"/>
            <w:szCs w:val="21"/>
            <w:shd w:val="clear" w:color="auto" w:fill="FFFFFF"/>
          </w:rPr>
          <w:t>Las fuerzas se representan mediante flechas, llamadas vectores, con las que se indica no solo su </w:t>
        </w:r>
        <w:r w:rsidRPr="00B27295">
          <w:rPr>
            <w:rFonts w:ascii="Arial" w:hAnsi="Arial" w:cs="Arial"/>
            <w:b/>
            <w:bCs/>
            <w:color w:val="333333"/>
            <w:sz w:val="21"/>
            <w:szCs w:val="21"/>
            <w:shd w:val="clear" w:color="auto" w:fill="FFFFFF"/>
          </w:rPr>
          <w:t>intensidad</w:t>
        </w:r>
      </w:ins>
      <w:ins w:id="87" w:author="ASISTENTE ALEJO" w:date="2015-04-21T12:49:00Z">
        <w:r w:rsidR="000D79E7">
          <w:rPr>
            <w:rFonts w:ascii="Arial" w:hAnsi="Arial" w:cs="Arial"/>
            <w:color w:val="333333"/>
            <w:sz w:val="21"/>
            <w:szCs w:val="21"/>
            <w:shd w:val="clear" w:color="auto" w:fill="FFFFFF"/>
          </w:rPr>
          <w:t xml:space="preserve"> o valor numérico de está</w:t>
        </w:r>
      </w:ins>
      <w:ins w:id="88" w:author="ASISTENTE ALEJO" w:date="2015-04-21T12:39:00Z">
        <w:r w:rsidRPr="00B27295">
          <w:rPr>
            <w:rFonts w:ascii="Arial" w:hAnsi="Arial" w:cs="Arial"/>
            <w:color w:val="333333"/>
            <w:sz w:val="21"/>
            <w:szCs w:val="21"/>
            <w:shd w:val="clear" w:color="auto" w:fill="FFFFFF"/>
          </w:rPr>
          <w:t>, sino también su</w:t>
        </w:r>
        <w:r>
          <w:rPr>
            <w:rFonts w:ascii="Arial" w:hAnsi="Arial" w:cs="Arial"/>
            <w:color w:val="333333"/>
            <w:sz w:val="21"/>
            <w:szCs w:val="21"/>
            <w:shd w:val="clear" w:color="auto" w:fill="FFFFFF"/>
          </w:rPr>
          <w:t xml:space="preserve">  </w:t>
        </w:r>
        <w:r w:rsidRPr="00B27295">
          <w:rPr>
            <w:rFonts w:ascii="Arial" w:hAnsi="Arial" w:cs="Arial"/>
            <w:b/>
            <w:bCs/>
            <w:color w:val="333333"/>
            <w:sz w:val="21"/>
            <w:szCs w:val="21"/>
            <w:shd w:val="clear" w:color="auto" w:fill="FFFFFF"/>
          </w:rPr>
          <w:t>punto de aplicación</w:t>
        </w:r>
        <w:r w:rsidRPr="00B27295">
          <w:rPr>
            <w:rFonts w:ascii="Arial" w:hAnsi="Arial" w:cs="Arial"/>
            <w:color w:val="333333"/>
            <w:sz w:val="21"/>
            <w:szCs w:val="21"/>
            <w:shd w:val="clear" w:color="auto" w:fill="FFFFFF"/>
          </w:rPr>
          <w:t> y la </w:t>
        </w:r>
        <w:r w:rsidRPr="00B27295">
          <w:rPr>
            <w:rFonts w:ascii="Arial" w:hAnsi="Arial" w:cs="Arial"/>
            <w:b/>
            <w:bCs/>
            <w:color w:val="333333"/>
            <w:sz w:val="21"/>
            <w:szCs w:val="21"/>
            <w:shd w:val="clear" w:color="auto" w:fill="FFFFFF"/>
          </w:rPr>
          <w:t>dirección</w:t>
        </w:r>
        <w:r w:rsidRPr="00B27295">
          <w:rPr>
            <w:rFonts w:ascii="Arial" w:hAnsi="Arial" w:cs="Arial"/>
            <w:color w:val="333333"/>
            <w:sz w:val="21"/>
            <w:szCs w:val="21"/>
            <w:shd w:val="clear" w:color="auto" w:fill="FFFFFF"/>
          </w:rPr>
          <w:t> y el </w:t>
        </w:r>
        <w:r w:rsidRPr="00B27295">
          <w:rPr>
            <w:rFonts w:ascii="Arial" w:hAnsi="Arial" w:cs="Arial"/>
            <w:b/>
            <w:bCs/>
            <w:color w:val="333333"/>
            <w:sz w:val="21"/>
            <w:szCs w:val="21"/>
            <w:shd w:val="clear" w:color="auto" w:fill="FFFFFF"/>
          </w:rPr>
          <w:t>sentido</w:t>
        </w:r>
        <w:r w:rsidRPr="00B27295">
          <w:rPr>
            <w:rFonts w:ascii="Arial" w:hAnsi="Arial" w:cs="Arial"/>
            <w:color w:val="333333"/>
            <w:sz w:val="21"/>
            <w:szCs w:val="21"/>
            <w:shd w:val="clear" w:color="auto" w:fill="FFFFFF"/>
          </w:rPr>
          <w:t> en que actúan.</w:t>
        </w:r>
      </w:ins>
    </w:p>
    <w:p w:rsidR="002A5DDE" w:rsidRDefault="002A5DDE" w:rsidP="002A5DDE">
      <w:pPr>
        <w:spacing w:after="0"/>
        <w:rPr>
          <w:rFonts w:ascii="Arial" w:hAnsi="Arial" w:cs="Arial"/>
          <w:b/>
        </w:rPr>
      </w:pPr>
      <w:r w:rsidRPr="004217B4">
        <w:rPr>
          <w:rFonts w:ascii="Arial" w:hAnsi="Arial" w:cs="Arial"/>
          <w:highlight w:val="yellow"/>
        </w:rPr>
        <w:t>[SECCIÓN 2]</w:t>
      </w:r>
      <w:r w:rsidRPr="004217B4">
        <w:rPr>
          <w:rFonts w:ascii="Arial" w:hAnsi="Arial" w:cs="Arial"/>
        </w:rPr>
        <w:t xml:space="preserve"> </w:t>
      </w:r>
      <w:r w:rsidRPr="004217B4">
        <w:rPr>
          <w:rFonts w:ascii="Arial" w:hAnsi="Arial" w:cs="Arial"/>
          <w:b/>
        </w:rPr>
        <w:t>1</w:t>
      </w:r>
      <w:r w:rsidRPr="004E5E51">
        <w:rPr>
          <w:rFonts w:ascii="Times" w:hAnsi="Times"/>
          <w:b/>
        </w:rPr>
        <w:t>.</w:t>
      </w:r>
      <w:r w:rsidRPr="00B82DA2">
        <w:rPr>
          <w:rFonts w:ascii="Arial" w:hAnsi="Arial" w:cs="Arial"/>
          <w:b/>
        </w:rPr>
        <w:t>1 Representación</w:t>
      </w:r>
      <w:r w:rsidR="004217B4">
        <w:rPr>
          <w:rFonts w:ascii="Arial" w:hAnsi="Arial" w:cs="Arial"/>
          <w:b/>
        </w:rPr>
        <w:t xml:space="preserve"> Vectorial </w:t>
      </w:r>
      <w:r w:rsidRPr="00B82DA2">
        <w:rPr>
          <w:rFonts w:ascii="Arial" w:hAnsi="Arial" w:cs="Arial"/>
          <w:b/>
        </w:rPr>
        <w:t>de la fuerza</w:t>
      </w:r>
    </w:p>
    <w:p w:rsidR="000A27E9" w:rsidRDefault="000A27E9" w:rsidP="002A5DDE">
      <w:pPr>
        <w:spacing w:after="0"/>
        <w:rPr>
          <w:rFonts w:ascii="Times" w:hAnsi="Times"/>
          <w:b/>
        </w:rPr>
      </w:pPr>
    </w:p>
    <w:p w:rsidR="002A5DDE" w:rsidRDefault="002A5DDE" w:rsidP="002A5DDE">
      <w:pPr>
        <w:spacing w:after="0"/>
        <w:rPr>
          <w:ins w:id="89" w:author="ASISTENTE ALEJO" w:date="2015-04-21T12:50:00Z"/>
          <w:rFonts w:ascii="Arial" w:hAnsi="Arial" w:cs="Arial"/>
          <w:color w:val="333333"/>
          <w:shd w:val="clear" w:color="auto" w:fill="FFFFFF"/>
        </w:rPr>
      </w:pPr>
      <w:r w:rsidRPr="002A5DDE">
        <w:rPr>
          <w:rFonts w:ascii="Arial" w:hAnsi="Arial" w:cs="Arial"/>
        </w:rPr>
        <w:t>Las fuerzas se representan mediante</w:t>
      </w:r>
      <w:r w:rsidRPr="002A5DDE">
        <w:rPr>
          <w:rFonts w:ascii="Arial" w:hAnsi="Arial" w:cs="Arial"/>
          <w:b/>
        </w:rPr>
        <w:t xml:space="preserve"> vectores</w:t>
      </w:r>
      <w:r>
        <w:rPr>
          <w:rFonts w:ascii="Arial" w:hAnsi="Arial" w:cs="Arial"/>
          <w:b/>
        </w:rPr>
        <w:t xml:space="preserve">, </w:t>
      </w:r>
      <w:r w:rsidRPr="002A5DDE">
        <w:rPr>
          <w:rFonts w:ascii="Arial" w:hAnsi="Arial" w:cs="Arial"/>
        </w:rPr>
        <w:t>que so</w:t>
      </w:r>
      <w:r>
        <w:rPr>
          <w:rFonts w:ascii="Arial" w:hAnsi="Arial" w:cs="Arial"/>
          <w:color w:val="333333"/>
          <w:shd w:val="clear" w:color="auto" w:fill="FFFFFF"/>
        </w:rPr>
        <w:t xml:space="preserve">n magnitudes que se definen con cuatro elementos que son: </w:t>
      </w:r>
    </w:p>
    <w:p w:rsidR="000D79E7" w:rsidRDefault="000D79E7" w:rsidP="002A5DDE">
      <w:pPr>
        <w:spacing w:after="0"/>
        <w:rPr>
          <w:rFonts w:ascii="Arial" w:hAnsi="Arial" w:cs="Arial"/>
          <w:color w:val="333333"/>
          <w:shd w:val="clear" w:color="auto" w:fill="FFFFFF"/>
        </w:rPr>
      </w:pPr>
    </w:p>
    <w:p w:rsidR="002A5DDE" w:rsidRPr="002A5DDE" w:rsidRDefault="002A5DDE" w:rsidP="00B657F6">
      <w:pPr>
        <w:pStyle w:val="Prrafodelista"/>
        <w:numPr>
          <w:ilvl w:val="0"/>
          <w:numId w:val="3"/>
        </w:numPr>
        <w:spacing w:after="0"/>
        <w:rPr>
          <w:rFonts w:ascii="Arial" w:hAnsi="Arial" w:cs="Arial"/>
          <w:color w:val="333333"/>
          <w:shd w:val="clear" w:color="auto" w:fill="FFFFFF"/>
        </w:rPr>
      </w:pPr>
      <w:r w:rsidRPr="002A5DDE">
        <w:rPr>
          <w:rFonts w:ascii="Arial" w:hAnsi="Arial" w:cs="Arial"/>
          <w:color w:val="333333"/>
          <w:shd w:val="clear" w:color="auto" w:fill="FFFFFF"/>
        </w:rPr>
        <w:t>Cantidad  numérica.</w:t>
      </w:r>
    </w:p>
    <w:p w:rsidR="002A5DDE" w:rsidRPr="002A5DDE" w:rsidRDefault="002A5DDE" w:rsidP="00B657F6">
      <w:pPr>
        <w:pStyle w:val="Prrafodelista"/>
        <w:numPr>
          <w:ilvl w:val="0"/>
          <w:numId w:val="3"/>
        </w:numPr>
        <w:spacing w:after="0"/>
        <w:rPr>
          <w:rFonts w:ascii="Arial" w:hAnsi="Arial" w:cs="Arial"/>
          <w:color w:val="333333"/>
          <w:shd w:val="clear" w:color="auto" w:fill="FFFFFF"/>
        </w:rPr>
      </w:pPr>
      <w:r w:rsidRPr="002A5DDE">
        <w:rPr>
          <w:rFonts w:ascii="Arial" w:hAnsi="Arial" w:cs="Arial"/>
          <w:color w:val="333333"/>
          <w:shd w:val="clear" w:color="auto" w:fill="FFFFFF"/>
        </w:rPr>
        <w:t>Unidad</w:t>
      </w:r>
    </w:p>
    <w:p w:rsidR="002A5DDE" w:rsidRPr="002A5DDE" w:rsidRDefault="002A5DDE" w:rsidP="00B657F6">
      <w:pPr>
        <w:pStyle w:val="Prrafodelista"/>
        <w:numPr>
          <w:ilvl w:val="0"/>
          <w:numId w:val="3"/>
        </w:numPr>
        <w:spacing w:after="0"/>
        <w:rPr>
          <w:rFonts w:ascii="Arial" w:hAnsi="Arial" w:cs="Arial"/>
          <w:color w:val="333333"/>
          <w:shd w:val="clear" w:color="auto" w:fill="FFFFFF"/>
        </w:rPr>
      </w:pPr>
      <w:r w:rsidRPr="002A5DDE">
        <w:rPr>
          <w:rFonts w:ascii="Arial" w:hAnsi="Arial" w:cs="Arial"/>
          <w:color w:val="333333"/>
          <w:shd w:val="clear" w:color="auto" w:fill="FFFFFF"/>
        </w:rPr>
        <w:t>Dirección</w:t>
      </w:r>
    </w:p>
    <w:p w:rsidR="002A5DDE" w:rsidRDefault="002A5DDE" w:rsidP="00B657F6">
      <w:pPr>
        <w:pStyle w:val="Prrafodelista"/>
        <w:numPr>
          <w:ilvl w:val="0"/>
          <w:numId w:val="3"/>
        </w:numPr>
        <w:spacing w:after="0"/>
        <w:rPr>
          <w:rFonts w:ascii="Arial" w:hAnsi="Arial" w:cs="Arial"/>
          <w:color w:val="333333"/>
          <w:shd w:val="clear" w:color="auto" w:fill="FFFFFF"/>
        </w:rPr>
      </w:pPr>
      <w:r w:rsidRPr="002A5DDE">
        <w:rPr>
          <w:rFonts w:ascii="Arial" w:hAnsi="Arial" w:cs="Arial"/>
          <w:color w:val="333333"/>
          <w:shd w:val="clear" w:color="auto" w:fill="FFFFFF"/>
        </w:rPr>
        <w:t>Sentido</w:t>
      </w:r>
    </w:p>
    <w:p w:rsidR="002A5DDE" w:rsidRDefault="002A5DDE" w:rsidP="002A5DDE">
      <w:pPr>
        <w:spacing w:after="0"/>
        <w:rPr>
          <w:rFonts w:ascii="Arial" w:hAnsi="Arial" w:cs="Arial"/>
          <w:b/>
          <w:bCs/>
        </w:rPr>
      </w:pPr>
    </w:p>
    <w:tbl>
      <w:tblPr>
        <w:tblStyle w:val="Tablaconcuadrcula"/>
        <w:tblW w:w="0" w:type="auto"/>
        <w:tblLook w:val="04A0" w:firstRow="1" w:lastRow="0" w:firstColumn="1" w:lastColumn="0" w:noHBand="0" w:noVBand="1"/>
      </w:tblPr>
      <w:tblGrid>
        <w:gridCol w:w="2518"/>
        <w:gridCol w:w="6515"/>
      </w:tblGrid>
      <w:tr w:rsidR="003F4492" w:rsidRPr="00833DD0" w:rsidTr="003F1113">
        <w:tc>
          <w:tcPr>
            <w:tcW w:w="9033" w:type="dxa"/>
            <w:gridSpan w:val="2"/>
            <w:shd w:val="clear" w:color="auto" w:fill="0D0D0D" w:themeFill="text1" w:themeFillTint="F2"/>
          </w:tcPr>
          <w:p w:rsidR="003F4492" w:rsidRPr="00833DD0" w:rsidRDefault="003F4492" w:rsidP="003F1113">
            <w:pPr>
              <w:jc w:val="center"/>
              <w:rPr>
                <w:rFonts w:ascii="Arial" w:hAnsi="Arial" w:cs="Arial"/>
                <w:b/>
                <w:color w:val="FFFFFF" w:themeColor="background1"/>
                <w:sz w:val="24"/>
                <w:szCs w:val="24"/>
              </w:rPr>
            </w:pPr>
            <w:r w:rsidRPr="00833DD0">
              <w:rPr>
                <w:rFonts w:ascii="Arial" w:hAnsi="Arial" w:cs="Arial"/>
                <w:b/>
                <w:color w:val="FFFFFF" w:themeColor="background1"/>
                <w:sz w:val="24"/>
                <w:szCs w:val="24"/>
              </w:rPr>
              <w:t>Imagen (fotografía, gráfica o ilustración)</w:t>
            </w:r>
          </w:p>
        </w:tc>
      </w:tr>
      <w:tr w:rsidR="003F4492" w:rsidRPr="00833DD0" w:rsidTr="003F1113">
        <w:tc>
          <w:tcPr>
            <w:tcW w:w="2518" w:type="dxa"/>
          </w:tcPr>
          <w:p w:rsidR="003F4492" w:rsidRPr="00833DD0" w:rsidRDefault="003F4492" w:rsidP="003F1113">
            <w:pPr>
              <w:rPr>
                <w:rFonts w:ascii="Arial" w:hAnsi="Arial" w:cs="Arial"/>
                <w:b/>
                <w:color w:val="000000"/>
                <w:sz w:val="24"/>
                <w:szCs w:val="24"/>
              </w:rPr>
            </w:pPr>
            <w:r w:rsidRPr="00833DD0">
              <w:rPr>
                <w:rFonts w:ascii="Arial" w:hAnsi="Arial" w:cs="Arial"/>
                <w:b/>
                <w:color w:val="000000"/>
                <w:sz w:val="24"/>
                <w:szCs w:val="24"/>
              </w:rPr>
              <w:t>Código</w:t>
            </w:r>
          </w:p>
        </w:tc>
        <w:tc>
          <w:tcPr>
            <w:tcW w:w="6515" w:type="dxa"/>
          </w:tcPr>
          <w:p w:rsidR="003F4492" w:rsidRPr="00833DD0" w:rsidRDefault="003F4492" w:rsidP="003F1113">
            <w:pPr>
              <w:rPr>
                <w:rFonts w:ascii="Arial" w:hAnsi="Arial" w:cs="Arial"/>
                <w:b/>
                <w:color w:val="000000"/>
                <w:sz w:val="24"/>
                <w:szCs w:val="24"/>
              </w:rPr>
            </w:pPr>
            <w:r w:rsidRPr="00833DD0">
              <w:rPr>
                <w:rFonts w:ascii="Arial" w:hAnsi="Arial" w:cs="Arial"/>
                <w:color w:val="000000"/>
                <w:sz w:val="24"/>
                <w:szCs w:val="24"/>
              </w:rPr>
              <w:t>CN_07_11</w:t>
            </w:r>
            <w:r w:rsidR="002E3650">
              <w:rPr>
                <w:rFonts w:ascii="Arial" w:hAnsi="Arial" w:cs="Arial"/>
                <w:color w:val="000000"/>
                <w:sz w:val="24"/>
                <w:szCs w:val="24"/>
              </w:rPr>
              <w:t>_</w:t>
            </w:r>
            <w:r>
              <w:rPr>
                <w:rFonts w:ascii="Arial" w:hAnsi="Arial" w:cs="Arial"/>
                <w:color w:val="000000"/>
                <w:sz w:val="24"/>
                <w:szCs w:val="24"/>
              </w:rPr>
              <w:t>IMG03</w:t>
            </w:r>
          </w:p>
        </w:tc>
      </w:tr>
      <w:tr w:rsidR="003F4492" w:rsidRPr="00833DD0" w:rsidTr="003F1113">
        <w:tc>
          <w:tcPr>
            <w:tcW w:w="2518" w:type="dxa"/>
          </w:tcPr>
          <w:p w:rsidR="003F4492" w:rsidRPr="00833DD0" w:rsidRDefault="003F4492" w:rsidP="003F1113">
            <w:pPr>
              <w:rPr>
                <w:rFonts w:ascii="Arial" w:hAnsi="Arial" w:cs="Arial"/>
                <w:color w:val="000000"/>
                <w:sz w:val="24"/>
                <w:szCs w:val="24"/>
              </w:rPr>
            </w:pPr>
            <w:r w:rsidRPr="00833DD0">
              <w:rPr>
                <w:rFonts w:ascii="Arial" w:hAnsi="Arial" w:cs="Arial"/>
                <w:b/>
                <w:color w:val="000000"/>
                <w:sz w:val="24"/>
                <w:szCs w:val="24"/>
              </w:rPr>
              <w:t>Descripción</w:t>
            </w:r>
          </w:p>
        </w:tc>
        <w:tc>
          <w:tcPr>
            <w:tcW w:w="6515" w:type="dxa"/>
          </w:tcPr>
          <w:p w:rsidR="003F4492" w:rsidRPr="00833DD0" w:rsidRDefault="003F4492" w:rsidP="003F1113">
            <w:pPr>
              <w:rPr>
                <w:rFonts w:ascii="Arial" w:hAnsi="Arial" w:cs="Arial"/>
                <w:color w:val="000000"/>
                <w:sz w:val="24"/>
                <w:szCs w:val="24"/>
              </w:rPr>
            </w:pPr>
            <w:r>
              <w:rPr>
                <w:rFonts w:ascii="Arial" w:hAnsi="Arial" w:cs="Arial"/>
                <w:color w:val="000000"/>
                <w:sz w:val="24"/>
                <w:szCs w:val="24"/>
              </w:rPr>
              <w:t>Vectores</w:t>
            </w:r>
          </w:p>
        </w:tc>
      </w:tr>
      <w:tr w:rsidR="003F4492" w:rsidRPr="00833DD0" w:rsidTr="003F1113">
        <w:tc>
          <w:tcPr>
            <w:tcW w:w="2518" w:type="dxa"/>
          </w:tcPr>
          <w:p w:rsidR="003F4492" w:rsidRPr="00833DD0" w:rsidRDefault="003F4492" w:rsidP="003F1113">
            <w:pPr>
              <w:rPr>
                <w:rFonts w:ascii="Arial" w:hAnsi="Arial" w:cs="Arial"/>
                <w:color w:val="000000"/>
                <w:sz w:val="24"/>
                <w:szCs w:val="24"/>
              </w:rPr>
            </w:pPr>
            <w:r w:rsidRPr="00833DD0">
              <w:rPr>
                <w:rFonts w:ascii="Arial" w:hAnsi="Arial" w:cs="Arial"/>
                <w:b/>
                <w:color w:val="000000"/>
                <w:sz w:val="24"/>
                <w:szCs w:val="24"/>
              </w:rPr>
              <w:t xml:space="preserve">Código </w:t>
            </w:r>
            <w:proofErr w:type="spellStart"/>
            <w:r w:rsidRPr="00833DD0">
              <w:rPr>
                <w:rFonts w:ascii="Arial" w:hAnsi="Arial" w:cs="Arial"/>
                <w:b/>
                <w:color w:val="000000"/>
                <w:sz w:val="24"/>
                <w:szCs w:val="24"/>
              </w:rPr>
              <w:t>Shutterstock</w:t>
            </w:r>
            <w:proofErr w:type="spellEnd"/>
            <w:r w:rsidRPr="00833DD0">
              <w:rPr>
                <w:rFonts w:ascii="Arial" w:hAnsi="Arial" w:cs="Arial"/>
                <w:b/>
                <w:color w:val="000000"/>
                <w:sz w:val="24"/>
                <w:szCs w:val="24"/>
              </w:rPr>
              <w:t xml:space="preserve"> (o URL o la ruta en </w:t>
            </w:r>
            <w:proofErr w:type="spellStart"/>
            <w:r w:rsidRPr="00833DD0">
              <w:rPr>
                <w:rFonts w:ascii="Arial" w:hAnsi="Arial" w:cs="Arial"/>
                <w:b/>
                <w:color w:val="000000"/>
                <w:sz w:val="24"/>
                <w:szCs w:val="24"/>
              </w:rPr>
              <w:t>AulaPlaneta</w:t>
            </w:r>
            <w:proofErr w:type="spellEnd"/>
            <w:r w:rsidRPr="00833DD0">
              <w:rPr>
                <w:rFonts w:ascii="Arial" w:hAnsi="Arial" w:cs="Arial"/>
                <w:b/>
                <w:color w:val="000000"/>
                <w:sz w:val="24"/>
                <w:szCs w:val="24"/>
              </w:rPr>
              <w:t>)</w:t>
            </w:r>
          </w:p>
        </w:tc>
        <w:tc>
          <w:tcPr>
            <w:tcW w:w="6515" w:type="dxa"/>
          </w:tcPr>
          <w:p w:rsidR="003F4492" w:rsidRDefault="003F4492" w:rsidP="003F4492">
            <w:pPr>
              <w:rPr>
                <w:rFonts w:ascii="Arial" w:hAnsi="Arial" w:cs="Arial"/>
                <w:color w:val="000000"/>
              </w:rPr>
            </w:pPr>
          </w:p>
          <w:p w:rsidR="003F4492" w:rsidRDefault="003F4492" w:rsidP="003F4492">
            <w:pPr>
              <w:rPr>
                <w:rFonts w:ascii="Arial" w:hAnsi="Arial" w:cs="Arial"/>
                <w:color w:val="000000"/>
              </w:rPr>
            </w:pPr>
          </w:p>
          <w:p w:rsidR="003F4492" w:rsidRDefault="003F4492" w:rsidP="003F4492">
            <w:pPr>
              <w:rPr>
                <w:rFonts w:ascii="Arial" w:hAnsi="Arial" w:cs="Arial"/>
                <w:color w:val="000000"/>
              </w:rPr>
            </w:pPr>
          </w:p>
          <w:p w:rsidR="003F4492" w:rsidRDefault="003F4492" w:rsidP="003F4492">
            <w:pPr>
              <w:rPr>
                <w:rFonts w:ascii="Arial" w:hAnsi="Arial" w:cs="Arial"/>
                <w:color w:val="000000"/>
              </w:rPr>
            </w:pPr>
          </w:p>
          <w:p w:rsidR="003F4492" w:rsidRDefault="003F4492" w:rsidP="003F4492">
            <w:pPr>
              <w:rPr>
                <w:rFonts w:ascii="Arial" w:hAnsi="Arial" w:cs="Arial"/>
                <w:color w:val="000000"/>
              </w:rPr>
            </w:pPr>
          </w:p>
          <w:p w:rsidR="003F4492" w:rsidRDefault="000D79E7" w:rsidP="003F4492">
            <w:pPr>
              <w:rPr>
                <w:rFonts w:ascii="Arial" w:hAnsi="Arial" w:cs="Arial"/>
                <w:color w:val="000000"/>
              </w:rPr>
            </w:pPr>
            <w:ins w:id="90" w:author="ASISTENTE ALEJO" w:date="2015-04-21T12:51:00Z">
              <w:r>
                <w:rPr>
                  <w:rFonts w:ascii="Arial" w:hAnsi="Arial" w:cs="Arial"/>
                  <w:noProof/>
                  <w:color w:val="000000"/>
                  <w:lang w:val="es-ES" w:eastAsia="es-ES"/>
                </w:rPr>
                <w:lastRenderedPageBreak/>
                <w:drawing>
                  <wp:inline distT="0" distB="0" distL="0" distR="0" wp14:anchorId="00100D46">
                    <wp:extent cx="3676015" cy="1823085"/>
                    <wp:effectExtent l="0" t="0" r="635"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76015" cy="1823085"/>
                            </a:xfrm>
                            <a:prstGeom prst="rect">
                              <a:avLst/>
                            </a:prstGeom>
                            <a:noFill/>
                          </pic:spPr>
                        </pic:pic>
                      </a:graphicData>
                    </a:graphic>
                  </wp:inline>
                </w:drawing>
              </w:r>
            </w:ins>
          </w:p>
          <w:p w:rsidR="003F4492" w:rsidRDefault="003F4492" w:rsidP="003F4492">
            <w:pPr>
              <w:rPr>
                <w:rFonts w:ascii="Arial" w:hAnsi="Arial" w:cs="Arial"/>
                <w:color w:val="000000"/>
              </w:rPr>
            </w:pPr>
          </w:p>
          <w:p w:rsidR="003F4492" w:rsidRDefault="003F4492" w:rsidP="003F4492">
            <w:pPr>
              <w:rPr>
                <w:rFonts w:ascii="Arial" w:hAnsi="Arial" w:cs="Arial"/>
                <w:color w:val="000000"/>
              </w:rPr>
            </w:pPr>
          </w:p>
          <w:p w:rsidR="003F4492" w:rsidRDefault="003F4492" w:rsidP="003F4492">
            <w:pPr>
              <w:rPr>
                <w:rFonts w:ascii="Arial" w:hAnsi="Arial" w:cs="Arial"/>
                <w:color w:val="000000"/>
              </w:rPr>
            </w:pPr>
          </w:p>
          <w:p w:rsidR="003F4492" w:rsidRPr="003F4492" w:rsidRDefault="003F4492" w:rsidP="003F4492">
            <w:pPr>
              <w:rPr>
                <w:rFonts w:ascii="Arial" w:hAnsi="Arial" w:cs="Arial"/>
                <w:color w:val="000000"/>
              </w:rPr>
            </w:pPr>
            <w:r w:rsidRPr="00825C19">
              <w:rPr>
                <w:rFonts w:ascii="Arial" w:hAnsi="Arial" w:cs="Arial"/>
                <w:color w:val="C00000"/>
              </w:rPr>
              <w:t>Realizar este dibujo explicativo</w:t>
            </w:r>
          </w:p>
        </w:tc>
      </w:tr>
      <w:tr w:rsidR="003F4492" w:rsidRPr="00833DD0" w:rsidTr="003F1113">
        <w:tc>
          <w:tcPr>
            <w:tcW w:w="2518" w:type="dxa"/>
          </w:tcPr>
          <w:p w:rsidR="003F4492" w:rsidRPr="00833DD0" w:rsidRDefault="003F4492" w:rsidP="003F1113">
            <w:pPr>
              <w:rPr>
                <w:rFonts w:ascii="Arial" w:hAnsi="Arial" w:cs="Arial"/>
                <w:color w:val="000000"/>
                <w:sz w:val="24"/>
                <w:szCs w:val="24"/>
              </w:rPr>
            </w:pPr>
            <w:r w:rsidRPr="00833DD0">
              <w:rPr>
                <w:rFonts w:ascii="Arial" w:hAnsi="Arial" w:cs="Arial"/>
                <w:b/>
                <w:color w:val="000000"/>
                <w:sz w:val="24"/>
                <w:szCs w:val="24"/>
              </w:rPr>
              <w:lastRenderedPageBreak/>
              <w:t>Pie de imagen</w:t>
            </w:r>
          </w:p>
        </w:tc>
        <w:tc>
          <w:tcPr>
            <w:tcW w:w="6515" w:type="dxa"/>
          </w:tcPr>
          <w:p w:rsidR="00E20D59" w:rsidRDefault="000D79E7" w:rsidP="00BA2465">
            <w:pPr>
              <w:rPr>
                <w:ins w:id="91" w:author="ASISTENTE ALEJO" w:date="2015-04-21T13:23:00Z"/>
                <w:rFonts w:ascii="Arial" w:hAnsi="Arial" w:cs="Arial"/>
                <w:color w:val="000000"/>
                <w:sz w:val="24"/>
                <w:szCs w:val="24"/>
              </w:rPr>
            </w:pPr>
            <w:ins w:id="92" w:author="ASISTENTE ALEJO" w:date="2015-04-21T12:51:00Z">
              <w:r>
                <w:rPr>
                  <w:rFonts w:ascii="Arial" w:hAnsi="Arial" w:cs="Arial"/>
                  <w:color w:val="000000"/>
                  <w:sz w:val="24"/>
                  <w:szCs w:val="24"/>
                </w:rPr>
                <w:t>Teniendo en cuenta lo que se observa en la imagen</w:t>
              </w:r>
            </w:ins>
            <w:ins w:id="93" w:author="ASISTENTE ALEJO" w:date="2015-04-21T12:52:00Z">
              <w:r>
                <w:rPr>
                  <w:rFonts w:ascii="Arial" w:hAnsi="Arial" w:cs="Arial"/>
                  <w:color w:val="000000"/>
                  <w:sz w:val="24"/>
                  <w:szCs w:val="24"/>
                </w:rPr>
                <w:t xml:space="preserve">, la fuerza </w:t>
              </w:r>
            </w:ins>
            <w:ins w:id="94" w:author="ASISTENTE ALEJO" w:date="2015-04-21T12:51:00Z">
              <w:r>
                <w:rPr>
                  <w:rFonts w:ascii="Arial" w:hAnsi="Arial" w:cs="Arial"/>
                  <w:color w:val="000000"/>
                  <w:sz w:val="24"/>
                  <w:szCs w:val="24"/>
                </w:rPr>
                <w:t>se representa gr</w:t>
              </w:r>
            </w:ins>
            <w:ins w:id="95" w:author="ASISTENTE ALEJO" w:date="2015-04-21T12:52:00Z">
              <w:r>
                <w:rPr>
                  <w:rFonts w:ascii="Arial" w:hAnsi="Arial" w:cs="Arial"/>
                  <w:color w:val="000000"/>
                  <w:sz w:val="24"/>
                  <w:szCs w:val="24"/>
                </w:rPr>
                <w:t xml:space="preserve">áficamente por medio de una flecha </w:t>
              </w:r>
            </w:ins>
            <w:ins w:id="96" w:author="ASISTENTE ALEJO" w:date="2015-04-21T13:23:00Z">
              <w:r w:rsidR="00E20D59">
                <w:rPr>
                  <w:rFonts w:ascii="Arial" w:hAnsi="Arial" w:cs="Arial"/>
                  <w:color w:val="000000"/>
                  <w:sz w:val="24"/>
                  <w:szCs w:val="24"/>
                </w:rPr>
                <w:t>llamada</w:t>
              </w:r>
            </w:ins>
            <w:ins w:id="97" w:author="ASISTENTE ALEJO" w:date="2015-04-21T12:52:00Z">
              <w:r>
                <w:rPr>
                  <w:rFonts w:ascii="Arial" w:hAnsi="Arial" w:cs="Arial"/>
                  <w:color w:val="000000"/>
                  <w:sz w:val="24"/>
                  <w:szCs w:val="24"/>
                </w:rPr>
                <w:t xml:space="preserve"> vector, la cual tiene un punto de aplicaci</w:t>
              </w:r>
            </w:ins>
            <w:ins w:id="98" w:author="ASISTENTE ALEJO" w:date="2015-04-21T12:53:00Z">
              <w:r w:rsidR="00BA2465">
                <w:rPr>
                  <w:rFonts w:ascii="Arial" w:hAnsi="Arial" w:cs="Arial"/>
                  <w:color w:val="000000"/>
                  <w:sz w:val="24"/>
                  <w:szCs w:val="24"/>
                </w:rPr>
                <w:t>ón</w:t>
              </w:r>
            </w:ins>
            <w:ins w:id="99" w:author="ASISTENTE ALEJO" w:date="2015-04-21T13:16:00Z">
              <w:r w:rsidR="00BA2465">
                <w:rPr>
                  <w:rFonts w:ascii="Arial" w:hAnsi="Arial" w:cs="Arial"/>
                  <w:color w:val="000000"/>
                  <w:sz w:val="24"/>
                  <w:szCs w:val="24"/>
                </w:rPr>
                <w:t xml:space="preserve">; </w:t>
              </w:r>
            </w:ins>
            <w:ins w:id="100" w:author="ASISTENTE ALEJO" w:date="2015-04-21T12:54:00Z">
              <w:r>
                <w:rPr>
                  <w:rFonts w:ascii="Arial" w:hAnsi="Arial" w:cs="Arial"/>
                  <w:color w:val="000000"/>
                  <w:sz w:val="24"/>
                  <w:szCs w:val="24"/>
                </w:rPr>
                <w:t>cantidad</w:t>
              </w:r>
            </w:ins>
            <w:ins w:id="101" w:author="ASISTENTE ALEJO" w:date="2015-04-21T13:16:00Z">
              <w:r w:rsidR="00BA2465">
                <w:rPr>
                  <w:rFonts w:ascii="Arial" w:hAnsi="Arial" w:cs="Arial"/>
                  <w:color w:val="000000"/>
                  <w:sz w:val="24"/>
                  <w:szCs w:val="24"/>
                </w:rPr>
                <w:t xml:space="preserve"> o valor </w:t>
              </w:r>
            </w:ins>
            <w:ins w:id="102" w:author="ASISTENTE ALEJO" w:date="2015-04-21T12:54:00Z">
              <w:r>
                <w:rPr>
                  <w:rFonts w:ascii="Arial" w:hAnsi="Arial" w:cs="Arial"/>
                  <w:color w:val="000000"/>
                  <w:sz w:val="24"/>
                  <w:szCs w:val="24"/>
                </w:rPr>
                <w:t>num</w:t>
              </w:r>
            </w:ins>
            <w:ins w:id="103" w:author="ASISTENTE ALEJO" w:date="2015-04-21T13:15:00Z">
              <w:r w:rsidR="00BA2465">
                <w:rPr>
                  <w:rFonts w:ascii="Arial" w:hAnsi="Arial" w:cs="Arial"/>
                  <w:color w:val="000000"/>
                  <w:sz w:val="24"/>
                  <w:szCs w:val="24"/>
                </w:rPr>
                <w:t>éric</w:t>
              </w:r>
            </w:ins>
            <w:ins w:id="104" w:author="ASISTENTE ALEJO" w:date="2015-04-21T13:16:00Z">
              <w:r w:rsidR="00BA2465">
                <w:rPr>
                  <w:rFonts w:ascii="Arial" w:hAnsi="Arial" w:cs="Arial"/>
                  <w:color w:val="000000"/>
                  <w:sz w:val="24"/>
                  <w:szCs w:val="24"/>
                </w:rPr>
                <w:t>o</w:t>
              </w:r>
            </w:ins>
            <w:ins w:id="105" w:author="ASISTENTE ALEJO" w:date="2015-04-21T12:54:00Z">
              <w:r>
                <w:rPr>
                  <w:rFonts w:ascii="Arial" w:hAnsi="Arial" w:cs="Arial"/>
                  <w:color w:val="000000"/>
                  <w:sz w:val="24"/>
                  <w:szCs w:val="24"/>
                </w:rPr>
                <w:t>, determinado por la</w:t>
              </w:r>
            </w:ins>
            <w:ins w:id="106" w:author="ASISTENTE ALEJO" w:date="2015-04-21T13:16:00Z">
              <w:r w:rsidR="00BA2465">
                <w:rPr>
                  <w:rFonts w:ascii="Arial" w:hAnsi="Arial" w:cs="Arial"/>
                  <w:color w:val="000000"/>
                  <w:sz w:val="24"/>
                  <w:szCs w:val="24"/>
                </w:rPr>
                <w:t xml:space="preserve"> </w:t>
              </w:r>
            </w:ins>
            <w:ins w:id="107" w:author="ASISTENTE ALEJO" w:date="2015-04-21T12:54:00Z">
              <w:r>
                <w:rPr>
                  <w:rFonts w:ascii="Arial" w:hAnsi="Arial" w:cs="Arial"/>
                  <w:color w:val="000000"/>
                  <w:sz w:val="24"/>
                  <w:szCs w:val="24"/>
                </w:rPr>
                <w:t>longitu</w:t>
              </w:r>
            </w:ins>
            <w:ins w:id="108" w:author="ASISTENTE ALEJO" w:date="2015-04-21T13:16:00Z">
              <w:r w:rsidR="00BA2465">
                <w:rPr>
                  <w:rFonts w:ascii="Arial" w:hAnsi="Arial" w:cs="Arial"/>
                  <w:color w:val="000000"/>
                  <w:sz w:val="24"/>
                  <w:szCs w:val="24"/>
                </w:rPr>
                <w:t>d</w:t>
              </w:r>
            </w:ins>
            <w:ins w:id="109" w:author="ASISTENTE ALEJO" w:date="2015-04-21T12:54:00Z">
              <w:r>
                <w:rPr>
                  <w:rFonts w:ascii="Arial" w:hAnsi="Arial" w:cs="Arial"/>
                  <w:color w:val="000000"/>
                  <w:sz w:val="24"/>
                  <w:szCs w:val="24"/>
                </w:rPr>
                <w:t xml:space="preserve"> de la</w:t>
              </w:r>
            </w:ins>
            <w:ins w:id="110" w:author="ASISTENTE ALEJO" w:date="2015-04-21T13:16:00Z">
              <w:r w:rsidR="00BA2465">
                <w:rPr>
                  <w:rFonts w:ascii="Arial" w:hAnsi="Arial" w:cs="Arial"/>
                  <w:color w:val="000000"/>
                  <w:sz w:val="24"/>
                  <w:szCs w:val="24"/>
                </w:rPr>
                <w:t xml:space="preserve"> flecha;</w:t>
              </w:r>
              <w:r w:rsidR="00E20D59">
                <w:rPr>
                  <w:rFonts w:ascii="Arial" w:hAnsi="Arial" w:cs="Arial"/>
                  <w:color w:val="000000"/>
                  <w:sz w:val="24"/>
                  <w:szCs w:val="24"/>
                </w:rPr>
                <w:t xml:space="preserve"> </w:t>
              </w:r>
              <w:r w:rsidR="00BA2465">
                <w:rPr>
                  <w:rFonts w:ascii="Arial" w:hAnsi="Arial" w:cs="Arial"/>
                  <w:color w:val="000000"/>
                  <w:sz w:val="24"/>
                  <w:szCs w:val="24"/>
                </w:rPr>
                <w:t xml:space="preserve"> dirección, representado por el grado de inclinación de la flecha y el sentido seg</w:t>
              </w:r>
            </w:ins>
            <w:ins w:id="111" w:author="ASISTENTE ALEJO" w:date="2015-04-21T13:17:00Z">
              <w:r w:rsidR="00BA2465">
                <w:rPr>
                  <w:rFonts w:ascii="Arial" w:hAnsi="Arial" w:cs="Arial"/>
                  <w:color w:val="000000"/>
                  <w:sz w:val="24"/>
                  <w:szCs w:val="24"/>
                </w:rPr>
                <w:t>ún la punta de la flec</w:t>
              </w:r>
            </w:ins>
            <w:ins w:id="112" w:author="ASISTENTE ALEJO" w:date="2015-04-21T13:18:00Z">
              <w:r w:rsidR="00BA2465">
                <w:rPr>
                  <w:rFonts w:ascii="Arial" w:hAnsi="Arial" w:cs="Arial"/>
                  <w:color w:val="000000"/>
                  <w:sz w:val="24"/>
                  <w:szCs w:val="24"/>
                </w:rPr>
                <w:t>h</w:t>
              </w:r>
            </w:ins>
            <w:ins w:id="113" w:author="ASISTENTE ALEJO" w:date="2015-04-21T13:17:00Z">
              <w:r w:rsidR="00BA2465">
                <w:rPr>
                  <w:rFonts w:ascii="Arial" w:hAnsi="Arial" w:cs="Arial"/>
                  <w:color w:val="000000"/>
                  <w:sz w:val="24"/>
                  <w:szCs w:val="24"/>
                </w:rPr>
                <w:t>a.</w:t>
              </w:r>
            </w:ins>
            <w:ins w:id="114" w:author="ASISTENTE ALEJO" w:date="2015-04-21T13:18:00Z">
              <w:r w:rsidR="00BA2465">
                <w:rPr>
                  <w:rFonts w:ascii="Arial" w:hAnsi="Arial" w:cs="Arial"/>
                  <w:color w:val="000000"/>
                  <w:sz w:val="24"/>
                  <w:szCs w:val="24"/>
                </w:rPr>
                <w:t xml:space="preserve"> </w:t>
              </w:r>
            </w:ins>
          </w:p>
          <w:p w:rsidR="003F4492" w:rsidRPr="00833DD0" w:rsidRDefault="00BA2465" w:rsidP="00E20D59">
            <w:pPr>
              <w:rPr>
                <w:rFonts w:ascii="Arial" w:hAnsi="Arial" w:cs="Arial"/>
                <w:color w:val="000000"/>
                <w:sz w:val="24"/>
                <w:szCs w:val="24"/>
              </w:rPr>
            </w:pPr>
            <w:ins w:id="115" w:author="ASISTENTE ALEJO" w:date="2015-04-21T13:18:00Z">
              <w:r>
                <w:rPr>
                  <w:rFonts w:ascii="Arial" w:hAnsi="Arial" w:cs="Arial"/>
                  <w:color w:val="000000"/>
                  <w:sz w:val="24"/>
                  <w:szCs w:val="24"/>
                </w:rPr>
                <w:t>Es importante aclara que a este vector se le conoce como vector-fuerza y la unidad f</w:t>
              </w:r>
            </w:ins>
            <w:ins w:id="116" w:author="ASISTENTE ALEJO" w:date="2015-04-21T13:19:00Z">
              <w:r>
                <w:rPr>
                  <w:rFonts w:ascii="Arial" w:hAnsi="Arial" w:cs="Arial"/>
                  <w:color w:val="000000"/>
                  <w:sz w:val="24"/>
                  <w:szCs w:val="24"/>
                </w:rPr>
                <w:t xml:space="preserve">ísica de medida </w:t>
              </w:r>
              <w:r w:rsidR="00E20D59">
                <w:rPr>
                  <w:rFonts w:ascii="Arial" w:hAnsi="Arial" w:cs="Arial"/>
                  <w:color w:val="000000"/>
                  <w:sz w:val="24"/>
                  <w:szCs w:val="24"/>
                </w:rPr>
                <w:t>depende del sistema de medición, lo puedes encontrar en Newton (S.I.),</w:t>
              </w:r>
            </w:ins>
            <w:ins w:id="117" w:author="ASISTENTE ALEJO" w:date="2015-04-21T13:23:00Z">
              <w:r w:rsidR="00E20D59">
                <w:rPr>
                  <w:rFonts w:ascii="Arial" w:hAnsi="Arial" w:cs="Arial"/>
                  <w:color w:val="000000"/>
                  <w:sz w:val="24"/>
                  <w:szCs w:val="24"/>
                </w:rPr>
                <w:t xml:space="preserve"> </w:t>
              </w:r>
            </w:ins>
            <w:ins w:id="118" w:author="ASISTENTE ALEJO" w:date="2015-04-21T13:22:00Z">
              <w:r w:rsidR="00E20D59">
                <w:rPr>
                  <w:rFonts w:ascii="Arial" w:hAnsi="Arial" w:cs="Arial"/>
                  <w:color w:val="000000"/>
                  <w:sz w:val="24"/>
                  <w:szCs w:val="24"/>
                </w:rPr>
                <w:t>dina (</w:t>
              </w:r>
              <w:proofErr w:type="spellStart"/>
              <w:r w:rsidR="00E20D59">
                <w:rPr>
                  <w:rFonts w:ascii="Arial" w:hAnsi="Arial" w:cs="Arial"/>
                  <w:color w:val="000000"/>
                  <w:sz w:val="24"/>
                  <w:szCs w:val="24"/>
                </w:rPr>
                <w:t>cgs</w:t>
              </w:r>
              <w:proofErr w:type="spellEnd"/>
              <w:r w:rsidR="00E20D59">
                <w:rPr>
                  <w:rFonts w:ascii="Arial" w:hAnsi="Arial" w:cs="Arial"/>
                  <w:color w:val="000000"/>
                  <w:sz w:val="24"/>
                  <w:szCs w:val="24"/>
                </w:rPr>
                <w:t>)</w:t>
              </w:r>
            </w:ins>
            <w:ins w:id="119" w:author="ASISTENTE ALEJO" w:date="2015-04-21T13:19:00Z">
              <w:r w:rsidR="00E20D59">
                <w:rPr>
                  <w:rFonts w:ascii="Arial" w:hAnsi="Arial" w:cs="Arial"/>
                  <w:color w:val="000000"/>
                  <w:sz w:val="24"/>
                  <w:szCs w:val="24"/>
                </w:rPr>
                <w:t xml:space="preserve"> </w:t>
              </w:r>
            </w:ins>
            <w:ins w:id="120" w:author="ASISTENTE ALEJO" w:date="2015-04-21T13:23:00Z">
              <w:r w:rsidR="00E20D59">
                <w:rPr>
                  <w:rFonts w:ascii="Arial" w:hAnsi="Arial" w:cs="Arial"/>
                  <w:color w:val="000000"/>
                  <w:sz w:val="24"/>
                  <w:szCs w:val="24"/>
                </w:rPr>
                <w:t>o</w:t>
              </w:r>
            </w:ins>
            <w:ins w:id="121" w:author="ASISTENTE ALEJO" w:date="2015-04-21T13:22:00Z">
              <w:r w:rsidR="00E20D59">
                <w:rPr>
                  <w:rFonts w:ascii="Arial" w:hAnsi="Arial" w:cs="Arial"/>
                  <w:color w:val="000000"/>
                  <w:sz w:val="24"/>
                  <w:szCs w:val="24"/>
                </w:rPr>
                <w:t xml:space="preserve"> </w:t>
              </w:r>
            </w:ins>
            <w:proofErr w:type="spellStart"/>
            <w:ins w:id="122" w:author="ASISTENTE ALEJO" w:date="2015-04-21T13:21:00Z">
              <w:r w:rsidR="00E20D59">
                <w:rPr>
                  <w:rFonts w:ascii="Arial" w:hAnsi="Arial" w:cs="Arial"/>
                  <w:color w:val="000000"/>
                  <w:sz w:val="24"/>
                  <w:szCs w:val="24"/>
                </w:rPr>
                <w:t>poundal</w:t>
              </w:r>
              <w:proofErr w:type="spellEnd"/>
              <w:r w:rsidR="00E20D59">
                <w:rPr>
                  <w:rFonts w:ascii="Arial" w:hAnsi="Arial" w:cs="Arial"/>
                  <w:color w:val="000000"/>
                  <w:sz w:val="24"/>
                  <w:szCs w:val="24"/>
                </w:rPr>
                <w:t xml:space="preserve"> (Sistema inglés)</w:t>
              </w:r>
            </w:ins>
            <w:ins w:id="123" w:author="ASISTENTE ALEJO" w:date="2015-04-21T13:22:00Z">
              <w:r w:rsidR="00E20D59">
                <w:rPr>
                  <w:rFonts w:ascii="Arial" w:hAnsi="Arial" w:cs="Arial"/>
                  <w:color w:val="000000"/>
                  <w:sz w:val="24"/>
                  <w:szCs w:val="24"/>
                </w:rPr>
                <w:t>, investiga que otras unidades puede representar magnitudes de fuerza.</w:t>
              </w:r>
            </w:ins>
            <w:ins w:id="124" w:author="ASISTENTE ALEJO" w:date="2015-04-21T13:18:00Z">
              <w:r>
                <w:rPr>
                  <w:rFonts w:ascii="Arial" w:hAnsi="Arial" w:cs="Arial"/>
                  <w:color w:val="000000"/>
                  <w:sz w:val="24"/>
                  <w:szCs w:val="24"/>
                </w:rPr>
                <w:t xml:space="preserve">   </w:t>
              </w:r>
            </w:ins>
            <w:ins w:id="125" w:author="ASISTENTE ALEJO" w:date="2015-04-21T13:16:00Z">
              <w:r>
                <w:rPr>
                  <w:rFonts w:ascii="Arial" w:hAnsi="Arial" w:cs="Arial"/>
                  <w:color w:val="000000"/>
                  <w:sz w:val="24"/>
                  <w:szCs w:val="24"/>
                </w:rPr>
                <w:t xml:space="preserve"> </w:t>
              </w:r>
            </w:ins>
            <w:ins w:id="126" w:author="ASISTENTE ALEJO" w:date="2015-04-21T12:54:00Z">
              <w:r w:rsidR="000D79E7">
                <w:rPr>
                  <w:rFonts w:ascii="Arial" w:hAnsi="Arial" w:cs="Arial"/>
                  <w:color w:val="000000"/>
                  <w:sz w:val="24"/>
                  <w:szCs w:val="24"/>
                </w:rPr>
                <w:t xml:space="preserve"> </w:t>
              </w:r>
            </w:ins>
            <w:ins w:id="127" w:author="ASISTENTE ALEJO" w:date="2015-04-21T12:52:00Z">
              <w:r w:rsidR="000D79E7">
                <w:rPr>
                  <w:rFonts w:ascii="Arial" w:hAnsi="Arial" w:cs="Arial"/>
                  <w:color w:val="000000"/>
                  <w:sz w:val="24"/>
                  <w:szCs w:val="24"/>
                </w:rPr>
                <w:t xml:space="preserve"> </w:t>
              </w:r>
            </w:ins>
            <w:del w:id="128" w:author="ASISTENTE ALEJO" w:date="2015-04-21T12:51:00Z">
              <w:r w:rsidR="003F4492" w:rsidDel="000D79E7">
                <w:rPr>
                  <w:rFonts w:ascii="Arial" w:hAnsi="Arial" w:cs="Arial"/>
                  <w:color w:val="000000"/>
                  <w:sz w:val="24"/>
                  <w:szCs w:val="24"/>
                </w:rPr>
                <w:delText>Elementos de una magnitud vectorial</w:delText>
              </w:r>
            </w:del>
          </w:p>
        </w:tc>
      </w:tr>
    </w:tbl>
    <w:p w:rsidR="00682FB8" w:rsidRDefault="00682FB8" w:rsidP="00F8440B">
      <w:pPr>
        <w:pStyle w:val="Ttulo3"/>
        <w:shd w:val="clear" w:color="auto" w:fill="FFFFFF"/>
        <w:spacing w:before="0" w:line="375" w:lineRule="atLeast"/>
        <w:rPr>
          <w:rFonts w:ascii="Arial" w:hAnsi="Arial" w:cs="Arial"/>
          <w:b w:val="0"/>
          <w:bCs w:val="0"/>
          <w:color w:val="auto"/>
        </w:rPr>
      </w:pPr>
    </w:p>
    <w:p w:rsidR="00F8440B" w:rsidRPr="004217B4" w:rsidRDefault="00682FB8" w:rsidP="00682FB8">
      <w:pPr>
        <w:spacing w:after="0"/>
        <w:rPr>
          <w:rFonts w:ascii="Arial" w:hAnsi="Arial" w:cs="Arial"/>
          <w:b/>
          <w:bCs/>
        </w:rPr>
      </w:pPr>
      <w:r w:rsidRPr="004E5E51">
        <w:rPr>
          <w:rFonts w:ascii="Times" w:hAnsi="Times"/>
          <w:highlight w:val="yellow"/>
        </w:rPr>
        <w:t>[SECCIÓN 2]</w:t>
      </w:r>
      <w:r>
        <w:rPr>
          <w:rFonts w:ascii="Times" w:hAnsi="Times"/>
        </w:rPr>
        <w:t xml:space="preserve"> </w:t>
      </w:r>
      <w:del w:id="129" w:author="ASISTENTE ALEJO" w:date="2015-04-21T13:36:00Z">
        <w:r w:rsidRPr="004E5E51" w:rsidDel="00BC779C">
          <w:rPr>
            <w:rFonts w:ascii="Times" w:hAnsi="Times"/>
            <w:b/>
          </w:rPr>
          <w:delText>1.</w:delText>
        </w:r>
        <w:r w:rsidR="001C172F" w:rsidDel="00BC779C">
          <w:rPr>
            <w:rFonts w:ascii="Arial" w:hAnsi="Arial" w:cs="Arial"/>
            <w:b/>
          </w:rPr>
          <w:delText>2</w:delText>
        </w:r>
      </w:del>
      <w:ins w:id="130" w:author="ASISTENTE ALEJO" w:date="2015-04-21T13:36:00Z">
        <w:r w:rsidR="00BC779C">
          <w:rPr>
            <w:rFonts w:ascii="Arial" w:hAnsi="Arial" w:cs="Arial"/>
            <w:b/>
          </w:rPr>
          <w:t>1.2</w:t>
        </w:r>
      </w:ins>
      <w:r w:rsidRPr="00B82DA2">
        <w:rPr>
          <w:rFonts w:ascii="Arial" w:hAnsi="Arial" w:cs="Arial"/>
          <w:b/>
        </w:rPr>
        <w:t xml:space="preserve"> </w:t>
      </w:r>
      <w:r w:rsidRPr="004217B4">
        <w:rPr>
          <w:rFonts w:ascii="Arial" w:hAnsi="Arial" w:cs="Arial"/>
          <w:b/>
        </w:rPr>
        <w:t>Medida</w:t>
      </w:r>
      <w:r w:rsidR="00F8440B" w:rsidRPr="004217B4">
        <w:rPr>
          <w:rFonts w:ascii="Arial" w:hAnsi="Arial" w:cs="Arial"/>
          <w:b/>
        </w:rPr>
        <w:t xml:space="preserve"> de fuerza</w:t>
      </w:r>
    </w:p>
    <w:p w:rsidR="00F8440B" w:rsidRPr="00F8440B" w:rsidRDefault="00F8440B" w:rsidP="00F8440B">
      <w:pPr>
        <w:pBdr>
          <w:top w:val="single" w:sz="6" w:space="0" w:color="FFFFFF"/>
        </w:pBdr>
        <w:shd w:val="clear" w:color="auto" w:fill="FFFFFF"/>
        <w:spacing w:after="0"/>
        <w:rPr>
          <w:rFonts w:ascii="Arial" w:hAnsi="Arial" w:cs="Arial"/>
        </w:rPr>
      </w:pPr>
    </w:p>
    <w:p w:rsidR="00682FB8" w:rsidRDefault="00682FB8" w:rsidP="00F8440B">
      <w:pPr>
        <w:pStyle w:val="u"/>
        <w:shd w:val="clear" w:color="auto" w:fill="FFFFFF"/>
        <w:spacing w:before="0" w:beforeAutospacing="0" w:after="0" w:afterAutospacing="0" w:line="345" w:lineRule="atLeast"/>
        <w:rPr>
          <w:rStyle w:val="un"/>
          <w:rFonts w:ascii="Arial" w:hAnsi="Arial" w:cs="Arial"/>
        </w:rPr>
      </w:pPr>
      <w:r>
        <w:rPr>
          <w:rStyle w:val="un"/>
          <w:rFonts w:ascii="Arial" w:hAnsi="Arial" w:cs="Arial"/>
        </w:rPr>
        <w:t>La fuerza como magnitud se define como el producto de la masa del cuerpo que se mueve por el valor de la aceleración que se le imprime a dicho cuerpo.</w:t>
      </w:r>
    </w:p>
    <w:p w:rsidR="001C172F" w:rsidRDefault="001C172F" w:rsidP="00F8440B">
      <w:pPr>
        <w:pStyle w:val="u"/>
        <w:shd w:val="clear" w:color="auto" w:fill="FFFFFF"/>
        <w:spacing w:before="0" w:beforeAutospacing="0" w:after="0" w:afterAutospacing="0" w:line="345" w:lineRule="atLeast"/>
        <w:rPr>
          <w:rStyle w:val="un"/>
          <w:rFonts w:ascii="Arial" w:hAnsi="Arial" w:cs="Arial"/>
        </w:rPr>
      </w:pPr>
    </w:p>
    <w:p w:rsidR="001C172F" w:rsidRPr="00BC779C" w:rsidRDefault="001C172F" w:rsidP="00F8440B">
      <w:pPr>
        <w:pStyle w:val="u"/>
        <w:shd w:val="clear" w:color="auto" w:fill="FFFFFF"/>
        <w:spacing w:before="0" w:beforeAutospacing="0" w:after="0" w:afterAutospacing="0" w:line="345" w:lineRule="atLeast"/>
        <w:rPr>
          <w:ins w:id="131" w:author="ASISTENTE ALEJO" w:date="2015-04-21T13:33:00Z"/>
          <w:rStyle w:val="un"/>
          <w:rFonts w:ascii="Arial" w:hAnsi="Arial" w:cs="Arial"/>
        </w:rPr>
      </w:pPr>
      <m:oMathPara>
        <m:oMath>
          <m:r>
            <w:rPr>
              <w:rStyle w:val="un"/>
              <w:rFonts w:ascii="Cambria Math" w:hAnsi="Cambria Math" w:cs="Arial"/>
            </w:rPr>
            <m:t>F=m</m:t>
          </m:r>
          <m:r>
            <w:ins w:id="132" w:author="ASISTENTE ALEJO" w:date="2015-04-23T09:22:00Z">
              <w:rPr>
                <w:rStyle w:val="un"/>
                <w:rFonts w:ascii="Cambria Math" w:hAnsi="Cambria Math" w:cs="Arial"/>
              </w:rPr>
              <m:t>*a</m:t>
            </w:ins>
          </m:r>
          <m:r>
            <w:del w:id="133" w:author="ASISTENTE ALEJO" w:date="2015-04-23T09:22:00Z">
              <w:rPr>
                <w:rStyle w:val="un"/>
                <w:rFonts w:ascii="Cambria Math" w:hAnsi="Cambria Math" w:cs="Arial"/>
              </w:rPr>
              <m:t>.</m:t>
            </w:del>
          </m:r>
          <m:r>
            <m:rPr>
              <m:sty m:val="p"/>
            </m:rPr>
            <w:rPr>
              <w:rStyle w:val="Refdecomentario"/>
              <w:rFonts w:ascii="Calibri" w:eastAsia="Calibri" w:hAnsi="Calibri"/>
              <w:lang w:val="es-MX" w:eastAsia="en-US"/>
            </w:rPr>
            <w:commentReference w:id="134"/>
          </m:r>
        </m:oMath>
      </m:oMathPara>
    </w:p>
    <w:p w:rsidR="00BC779C" w:rsidRPr="001C172F" w:rsidRDefault="00BC779C">
      <w:pPr>
        <w:rPr>
          <w:rStyle w:val="un"/>
          <w:rFonts w:ascii="Arial" w:eastAsia="Calibri" w:hAnsi="Arial" w:cs="Arial"/>
          <w:sz w:val="20"/>
          <w:szCs w:val="20"/>
          <w:lang w:val="es-MX"/>
        </w:rPr>
        <w:pPrChange w:id="135" w:author="ASISTENTE ALEJO" w:date="2015-04-21T13:33:00Z">
          <w:pPr>
            <w:pStyle w:val="u"/>
            <w:shd w:val="clear" w:color="auto" w:fill="FFFFFF"/>
            <w:spacing w:before="0" w:beforeAutospacing="0" w:after="0" w:afterAutospacing="0" w:line="345" w:lineRule="atLeast"/>
          </w:pPr>
        </w:pPrChange>
      </w:pPr>
    </w:p>
    <w:p w:rsidR="001C172F" w:rsidRDefault="001C172F" w:rsidP="00F8440B">
      <w:pPr>
        <w:pStyle w:val="u"/>
        <w:shd w:val="clear" w:color="auto" w:fill="FFFFFF"/>
        <w:spacing w:before="0" w:beforeAutospacing="0" w:after="0" w:afterAutospacing="0" w:line="345" w:lineRule="atLeast"/>
        <w:rPr>
          <w:rStyle w:val="un"/>
          <w:rFonts w:ascii="Arial" w:hAnsi="Arial" w:cs="Arial"/>
        </w:rPr>
      </w:pPr>
    </w:p>
    <w:p w:rsidR="004217B4" w:rsidRPr="00F8440B" w:rsidRDefault="00BC779C" w:rsidP="004217B4">
      <w:pPr>
        <w:spacing w:after="0"/>
        <w:rPr>
          <w:rFonts w:ascii="Arial" w:hAnsi="Arial" w:cs="Arial"/>
          <w:b/>
          <w:bCs/>
        </w:rPr>
      </w:pPr>
      <w:ins w:id="136" w:author="ASISTENTE ALEJO" w:date="2015-04-21T13:36:00Z">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ins>
      <w:del w:id="137" w:author="ASISTENTE ALEJO" w:date="2015-04-21T13:36:00Z">
        <w:r w:rsidR="004217B4" w:rsidRPr="004E5E51" w:rsidDel="00BC779C">
          <w:rPr>
            <w:rFonts w:ascii="Times" w:hAnsi="Times"/>
            <w:highlight w:val="yellow"/>
          </w:rPr>
          <w:delText>[SECCIÓN 2]</w:delText>
        </w:r>
        <w:r w:rsidR="004217B4" w:rsidDel="00BC779C">
          <w:rPr>
            <w:rFonts w:ascii="Times" w:hAnsi="Times"/>
          </w:rPr>
          <w:delText xml:space="preserve"> </w:delText>
        </w:r>
        <w:r w:rsidR="004217B4" w:rsidRPr="004E5E51" w:rsidDel="00BC779C">
          <w:rPr>
            <w:rFonts w:ascii="Times" w:hAnsi="Times"/>
            <w:b/>
          </w:rPr>
          <w:delText>1.</w:delText>
        </w:r>
        <w:r w:rsidR="004217B4" w:rsidDel="00BC779C">
          <w:rPr>
            <w:rFonts w:ascii="Arial" w:hAnsi="Arial" w:cs="Arial"/>
            <w:b/>
          </w:rPr>
          <w:delText>2. 1</w:delText>
        </w:r>
      </w:del>
      <w:ins w:id="138" w:author="ASISTENTE ALEJO" w:date="2015-04-21T13:36:00Z">
        <w:r>
          <w:rPr>
            <w:rFonts w:ascii="Arial" w:hAnsi="Arial" w:cs="Arial"/>
            <w:b/>
          </w:rPr>
          <w:t>1.2.1</w:t>
        </w:r>
      </w:ins>
      <w:r w:rsidR="004217B4">
        <w:rPr>
          <w:rFonts w:ascii="Arial" w:hAnsi="Arial" w:cs="Arial"/>
          <w:b/>
        </w:rPr>
        <w:t xml:space="preserve"> </w:t>
      </w:r>
      <w:r w:rsidR="004217B4" w:rsidRPr="004217B4">
        <w:rPr>
          <w:rFonts w:ascii="Arial" w:hAnsi="Arial" w:cs="Arial"/>
          <w:b/>
        </w:rPr>
        <w:t>Unidades de medida</w:t>
      </w:r>
    </w:p>
    <w:p w:rsidR="004217B4" w:rsidRDefault="004217B4" w:rsidP="00F8440B">
      <w:pPr>
        <w:pStyle w:val="u"/>
        <w:shd w:val="clear" w:color="auto" w:fill="FFFFFF"/>
        <w:spacing w:before="0" w:beforeAutospacing="0" w:after="0" w:afterAutospacing="0" w:line="345" w:lineRule="atLeast"/>
        <w:rPr>
          <w:rStyle w:val="un"/>
          <w:rFonts w:ascii="Arial" w:hAnsi="Arial" w:cs="Arial"/>
        </w:rPr>
      </w:pPr>
    </w:p>
    <w:p w:rsidR="00F8440B" w:rsidRDefault="00F8440B" w:rsidP="00F8440B">
      <w:pPr>
        <w:pStyle w:val="u"/>
        <w:shd w:val="clear" w:color="auto" w:fill="FFFFFF"/>
        <w:spacing w:before="0" w:beforeAutospacing="0" w:after="0" w:afterAutospacing="0" w:line="345" w:lineRule="atLeast"/>
        <w:rPr>
          <w:ins w:id="139" w:author="ASISTENTE ALEJO" w:date="2015-04-23T09:32:00Z"/>
          <w:rStyle w:val="un"/>
          <w:rFonts w:ascii="Arial" w:hAnsi="Arial" w:cs="Arial"/>
          <w:vertAlign w:val="superscript"/>
        </w:rPr>
      </w:pPr>
      <w:r w:rsidRPr="00F8440B">
        <w:rPr>
          <w:rStyle w:val="un"/>
          <w:rFonts w:ascii="Arial" w:hAnsi="Arial" w:cs="Arial"/>
        </w:rPr>
        <w:t>La unidad de medida de la fuerza en el Sistema Internacional de Unidades (SI) es el</w:t>
      </w:r>
      <w:r w:rsidRPr="00F8440B">
        <w:rPr>
          <w:rStyle w:val="apple-converted-space"/>
          <w:rFonts w:ascii="Arial" w:eastAsia="Calibri" w:hAnsi="Arial" w:cs="Arial"/>
        </w:rPr>
        <w:t> </w:t>
      </w:r>
      <w:r w:rsidR="000A27E9">
        <w:rPr>
          <w:rStyle w:val="Textoennegrita"/>
          <w:rFonts w:ascii="Arial" w:hAnsi="Arial" w:cs="Arial"/>
        </w:rPr>
        <w:t>N</w:t>
      </w:r>
      <w:r w:rsidRPr="00F8440B">
        <w:rPr>
          <w:rStyle w:val="Textoennegrita"/>
          <w:rFonts w:ascii="Arial" w:hAnsi="Arial" w:cs="Arial"/>
        </w:rPr>
        <w:t>ewton (N)</w:t>
      </w:r>
      <w:r w:rsidR="00682FB8">
        <w:rPr>
          <w:rStyle w:val="un"/>
          <w:rFonts w:ascii="Arial" w:hAnsi="Arial" w:cs="Arial"/>
        </w:rPr>
        <w:t>, que se define como la fuerza necesaria para imprimir a un kilogramo de masa, una aceleración de 1 m/s</w:t>
      </w:r>
      <w:r w:rsidR="00682FB8" w:rsidRPr="00682FB8">
        <w:rPr>
          <w:rStyle w:val="un"/>
          <w:rFonts w:ascii="Arial" w:hAnsi="Arial" w:cs="Arial"/>
          <w:vertAlign w:val="superscript"/>
        </w:rPr>
        <w:t>2</w:t>
      </w:r>
    </w:p>
    <w:tbl>
      <w:tblPr>
        <w:tblStyle w:val="Tablaconcuadrcula"/>
        <w:tblW w:w="0" w:type="auto"/>
        <w:tblLook w:val="04A0" w:firstRow="1" w:lastRow="0" w:firstColumn="1" w:lastColumn="0" w:noHBand="0" w:noVBand="1"/>
      </w:tblPr>
      <w:tblGrid>
        <w:gridCol w:w="2088"/>
        <w:gridCol w:w="6966"/>
      </w:tblGrid>
      <w:tr w:rsidR="0076461E" w:rsidRPr="005D1738" w:rsidTr="00ED478C">
        <w:trPr>
          <w:ins w:id="140" w:author="ASISTENTE ALEJO" w:date="2015-04-23T09:32:00Z"/>
        </w:trPr>
        <w:tc>
          <w:tcPr>
            <w:tcW w:w="9033" w:type="dxa"/>
            <w:gridSpan w:val="2"/>
            <w:shd w:val="clear" w:color="auto" w:fill="0D0D0D" w:themeFill="text1" w:themeFillTint="F2"/>
          </w:tcPr>
          <w:p w:rsidR="0076461E" w:rsidRPr="005D1738" w:rsidRDefault="0076461E" w:rsidP="00ED478C">
            <w:pPr>
              <w:jc w:val="center"/>
              <w:rPr>
                <w:ins w:id="141" w:author="ASISTENTE ALEJO" w:date="2015-04-23T09:32:00Z"/>
                <w:rFonts w:ascii="Times New Roman" w:hAnsi="Times New Roman" w:cs="Times New Roman"/>
                <w:b/>
                <w:color w:val="FFFFFF" w:themeColor="background1"/>
              </w:rPr>
            </w:pPr>
            <w:ins w:id="142" w:author="ASISTENTE ALEJO" w:date="2015-04-23T09:32:00Z">
              <w:r w:rsidRPr="005D1738">
                <w:rPr>
                  <w:rFonts w:ascii="Times New Roman" w:hAnsi="Times New Roman" w:cs="Times New Roman"/>
                  <w:b/>
                  <w:color w:val="FFFFFF" w:themeColor="background1"/>
                </w:rPr>
                <w:t>Imagen (fotografía, gráfica o ilustración)</w:t>
              </w:r>
            </w:ins>
          </w:p>
        </w:tc>
      </w:tr>
      <w:tr w:rsidR="0076461E" w:rsidTr="00ED478C">
        <w:trPr>
          <w:ins w:id="143" w:author="ASISTENTE ALEJO" w:date="2015-04-23T09:32:00Z"/>
        </w:trPr>
        <w:tc>
          <w:tcPr>
            <w:tcW w:w="2518" w:type="dxa"/>
          </w:tcPr>
          <w:p w:rsidR="0076461E" w:rsidRPr="00053744" w:rsidRDefault="0076461E" w:rsidP="00ED478C">
            <w:pPr>
              <w:rPr>
                <w:ins w:id="144" w:author="ASISTENTE ALEJO" w:date="2015-04-23T09:32:00Z"/>
                <w:rFonts w:ascii="Times New Roman" w:hAnsi="Times New Roman" w:cs="Times New Roman"/>
                <w:b/>
                <w:color w:val="000000"/>
                <w:sz w:val="18"/>
                <w:szCs w:val="18"/>
              </w:rPr>
            </w:pPr>
            <w:ins w:id="145" w:author="ASISTENTE ALEJO" w:date="2015-04-23T09:32:00Z">
              <w:r>
                <w:rPr>
                  <w:rFonts w:ascii="Times New Roman" w:hAnsi="Times New Roman" w:cs="Times New Roman"/>
                  <w:b/>
                  <w:color w:val="000000"/>
                  <w:sz w:val="18"/>
                  <w:szCs w:val="18"/>
                </w:rPr>
                <w:t>Código</w:t>
              </w:r>
            </w:ins>
          </w:p>
        </w:tc>
        <w:tc>
          <w:tcPr>
            <w:tcW w:w="6515" w:type="dxa"/>
          </w:tcPr>
          <w:p w:rsidR="0076461E" w:rsidRPr="00053744" w:rsidRDefault="0076461E" w:rsidP="00ED478C">
            <w:pPr>
              <w:rPr>
                <w:ins w:id="146" w:author="ASISTENTE ALEJO" w:date="2015-04-23T09:32:00Z"/>
                <w:rFonts w:ascii="Times New Roman" w:hAnsi="Times New Roman" w:cs="Times New Roman"/>
                <w:b/>
                <w:color w:val="000000"/>
                <w:sz w:val="18"/>
                <w:szCs w:val="18"/>
              </w:rPr>
            </w:pPr>
            <w:ins w:id="147" w:author="ASISTENTE ALEJO" w:date="2015-04-23T09:32:00Z">
              <w:r>
                <w:rPr>
                  <w:rFonts w:ascii="Times New Roman" w:hAnsi="Times New Roman" w:cs="Times New Roman"/>
                  <w:color w:val="000000"/>
                </w:rPr>
                <w:t>XX_00_00_IMG00</w:t>
              </w:r>
            </w:ins>
          </w:p>
        </w:tc>
      </w:tr>
      <w:tr w:rsidR="0076461E" w:rsidTr="00ED478C">
        <w:trPr>
          <w:ins w:id="148" w:author="ASISTENTE ALEJO" w:date="2015-04-23T09:32:00Z"/>
        </w:trPr>
        <w:tc>
          <w:tcPr>
            <w:tcW w:w="2518" w:type="dxa"/>
          </w:tcPr>
          <w:p w:rsidR="0076461E" w:rsidRDefault="0076461E" w:rsidP="00ED478C">
            <w:pPr>
              <w:rPr>
                <w:ins w:id="149" w:author="ASISTENTE ALEJO" w:date="2015-04-23T09:32:00Z"/>
                <w:rFonts w:ascii="Times New Roman" w:hAnsi="Times New Roman" w:cs="Times New Roman"/>
                <w:color w:val="000000"/>
              </w:rPr>
            </w:pPr>
            <w:ins w:id="150" w:author="ASISTENTE ALEJO" w:date="2015-04-23T09:32:00Z">
              <w:r w:rsidRPr="00053744">
                <w:rPr>
                  <w:rFonts w:ascii="Times New Roman" w:hAnsi="Times New Roman" w:cs="Times New Roman"/>
                  <w:b/>
                  <w:color w:val="000000"/>
                  <w:sz w:val="18"/>
                  <w:szCs w:val="18"/>
                </w:rPr>
                <w:lastRenderedPageBreak/>
                <w:t>Descripción</w:t>
              </w:r>
            </w:ins>
          </w:p>
        </w:tc>
        <w:tc>
          <w:tcPr>
            <w:tcW w:w="6515" w:type="dxa"/>
          </w:tcPr>
          <w:p w:rsidR="00E92B59" w:rsidRDefault="00E92B59" w:rsidP="00ED478C">
            <w:pPr>
              <w:rPr>
                <w:ins w:id="151" w:author="ASISTENTE ALEJO" w:date="2015-04-23T11:04:00Z"/>
                <w:rStyle w:val="un"/>
                <w:rFonts w:ascii="Times New Roman" w:eastAsiaTheme="minorEastAsia" w:hAnsi="Times New Roman" w:cs="Times New Roman"/>
                <w:vertAlign w:val="superscript"/>
              </w:rPr>
            </w:pPr>
          </w:p>
          <w:p w:rsidR="00E92B59" w:rsidRDefault="00E92B59" w:rsidP="00ED478C">
            <w:pPr>
              <w:rPr>
                <w:ins w:id="152" w:author="ASISTENTE ALEJO" w:date="2015-04-23T11:04:00Z"/>
                <w:rStyle w:val="un"/>
                <w:rFonts w:ascii="Times New Roman" w:eastAsiaTheme="minorEastAsia" w:hAnsi="Times New Roman" w:cs="Times New Roman"/>
                <w:vertAlign w:val="superscript"/>
              </w:rPr>
            </w:pPr>
            <w:ins w:id="153" w:author="ASISTENTE ALEJO" w:date="2015-04-23T11:07:00Z">
              <w:r>
                <w:rPr>
                  <w:rFonts w:ascii="Times New Roman" w:eastAsiaTheme="minorEastAsia" w:hAnsi="Times New Roman" w:cs="Times New Roman"/>
                  <w:noProof/>
                  <w:vertAlign w:val="superscript"/>
                  <w:lang w:val="es-ES" w:eastAsia="es-ES"/>
                </w:rPr>
                <w:drawing>
                  <wp:inline distT="0" distB="0" distL="0" distR="0" wp14:anchorId="2326015F">
                    <wp:extent cx="4285615" cy="341376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5615" cy="3413760"/>
                            </a:xfrm>
                            <a:prstGeom prst="rect">
                              <a:avLst/>
                            </a:prstGeom>
                            <a:noFill/>
                          </pic:spPr>
                        </pic:pic>
                      </a:graphicData>
                    </a:graphic>
                  </wp:inline>
                </w:drawing>
              </w:r>
            </w:ins>
          </w:p>
          <w:p w:rsidR="0076461E" w:rsidRDefault="0076461E" w:rsidP="00ED478C">
            <w:pPr>
              <w:rPr>
                <w:ins w:id="154" w:author="ASISTENTE ALEJO" w:date="2015-04-23T09:38:00Z"/>
                <w:rStyle w:val="un"/>
                <w:rFonts w:ascii="Times New Roman" w:eastAsiaTheme="minorEastAsia" w:hAnsi="Times New Roman" w:cs="Times New Roman"/>
                <w:vertAlign w:val="superscript"/>
              </w:rPr>
            </w:pPr>
            <m:oMathPara>
              <m:oMath>
                <m:r>
                  <w:ins w:id="155" w:author="ASISTENTE ALEJO" w:date="2015-04-23T09:38:00Z">
                    <w:rPr>
                      <w:rStyle w:val="un"/>
                      <w:rFonts w:ascii="Cambria Math" w:hAnsi="Cambria Math" w:cs="Arial"/>
                      <w:vertAlign w:val="superscript"/>
                    </w:rPr>
                    <w:br/>
                  </w:ins>
                </m:r>
              </m:oMath>
            </m:oMathPara>
            <w:ins w:id="156" w:author="ASISTENTE ALEJO" w:date="2015-04-23T11:07:00Z">
              <w:r w:rsidR="00E92B59">
                <w:rPr>
                  <w:rStyle w:val="un"/>
                  <w:rFonts w:ascii="Times New Roman" w:eastAsiaTheme="minorEastAsia" w:hAnsi="Times New Roman" w:cs="Times New Roman"/>
                  <w:vertAlign w:val="superscript"/>
                </w:rPr>
                <w:t xml:space="preserve">Por favor realizar un </w:t>
              </w:r>
            </w:ins>
            <w:ins w:id="157" w:author="ASISTENTE ALEJO" w:date="2015-04-23T11:08:00Z">
              <w:r w:rsidR="00E92B59">
                <w:rPr>
                  <w:rStyle w:val="un"/>
                  <w:rFonts w:ascii="Times New Roman" w:eastAsiaTheme="minorEastAsia" w:hAnsi="Times New Roman" w:cs="Times New Roman"/>
                  <w:vertAlign w:val="superscript"/>
                </w:rPr>
                <w:t>imagen</w:t>
              </w:r>
            </w:ins>
            <w:ins w:id="158" w:author="ASISTENTE ALEJO" w:date="2015-04-23T11:07:00Z">
              <w:r w:rsidR="00E92B59">
                <w:rPr>
                  <w:rStyle w:val="un"/>
                  <w:rFonts w:ascii="Times New Roman" w:eastAsiaTheme="minorEastAsia" w:hAnsi="Times New Roman" w:cs="Times New Roman"/>
                  <w:vertAlign w:val="superscript"/>
                </w:rPr>
                <w:t xml:space="preserve"> parecida  al diseño</w:t>
              </w:r>
            </w:ins>
          </w:p>
          <w:p w:rsidR="0076461E" w:rsidRDefault="0076461E" w:rsidP="00ED478C">
            <w:pPr>
              <w:rPr>
                <w:ins w:id="159" w:author="ASISTENTE ALEJO" w:date="2015-04-23T09:32:00Z"/>
                <w:rFonts w:ascii="Times New Roman" w:hAnsi="Times New Roman" w:cs="Times New Roman"/>
                <w:color w:val="000000"/>
              </w:rPr>
            </w:pPr>
          </w:p>
        </w:tc>
      </w:tr>
      <w:tr w:rsidR="0076461E" w:rsidTr="00ED478C">
        <w:trPr>
          <w:ins w:id="160" w:author="ASISTENTE ALEJO" w:date="2015-04-23T09:32:00Z"/>
        </w:trPr>
        <w:tc>
          <w:tcPr>
            <w:tcW w:w="2518" w:type="dxa"/>
          </w:tcPr>
          <w:p w:rsidR="0076461E" w:rsidRDefault="0076461E" w:rsidP="00ED478C">
            <w:pPr>
              <w:rPr>
                <w:ins w:id="161" w:author="ASISTENTE ALEJO" w:date="2015-04-23T09:32:00Z"/>
                <w:rFonts w:ascii="Times New Roman" w:hAnsi="Times New Roman" w:cs="Times New Roman"/>
                <w:color w:val="000000"/>
              </w:rPr>
            </w:pPr>
            <w:ins w:id="162" w:author="ASISTENTE ALEJO" w:date="2015-04-23T09:32:00Z">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ins>
          </w:p>
        </w:tc>
        <w:tc>
          <w:tcPr>
            <w:tcW w:w="6515" w:type="dxa"/>
          </w:tcPr>
          <w:p w:rsidR="0076461E" w:rsidRDefault="0076461E" w:rsidP="00ED478C">
            <w:pPr>
              <w:rPr>
                <w:ins w:id="163" w:author="ASISTENTE ALEJO" w:date="2015-04-23T09:32:00Z"/>
                <w:rFonts w:ascii="Times New Roman" w:hAnsi="Times New Roman" w:cs="Times New Roman"/>
                <w:color w:val="000000"/>
              </w:rPr>
            </w:pPr>
          </w:p>
        </w:tc>
      </w:tr>
      <w:tr w:rsidR="0076461E" w:rsidTr="00ED478C">
        <w:trPr>
          <w:ins w:id="164" w:author="ASISTENTE ALEJO" w:date="2015-04-23T09:32:00Z"/>
        </w:trPr>
        <w:tc>
          <w:tcPr>
            <w:tcW w:w="2518" w:type="dxa"/>
          </w:tcPr>
          <w:p w:rsidR="0076461E" w:rsidRDefault="0076461E" w:rsidP="00ED478C">
            <w:pPr>
              <w:rPr>
                <w:ins w:id="165" w:author="ASISTENTE ALEJO" w:date="2015-04-23T09:32:00Z"/>
                <w:rFonts w:ascii="Times New Roman" w:hAnsi="Times New Roman" w:cs="Times New Roman"/>
                <w:color w:val="000000"/>
              </w:rPr>
            </w:pPr>
            <w:ins w:id="166" w:author="ASISTENTE ALEJO" w:date="2015-04-23T09:32:00Z">
              <w:r w:rsidRPr="00053744">
                <w:rPr>
                  <w:rFonts w:ascii="Times New Roman" w:hAnsi="Times New Roman" w:cs="Times New Roman"/>
                  <w:b/>
                  <w:color w:val="000000"/>
                  <w:sz w:val="18"/>
                  <w:szCs w:val="18"/>
                </w:rPr>
                <w:t>Pie de imagen</w:t>
              </w:r>
            </w:ins>
          </w:p>
        </w:tc>
        <w:tc>
          <w:tcPr>
            <w:tcW w:w="6515" w:type="dxa"/>
          </w:tcPr>
          <w:p w:rsidR="0076461E" w:rsidRDefault="0076461E" w:rsidP="00ED478C">
            <w:pPr>
              <w:rPr>
                <w:ins w:id="167" w:author="ASISTENTE ALEJO" w:date="2015-04-23T09:32:00Z"/>
                <w:rFonts w:ascii="Times New Roman" w:hAnsi="Times New Roman" w:cs="Times New Roman"/>
                <w:color w:val="000000"/>
              </w:rPr>
            </w:pPr>
            <w:ins w:id="168" w:author="ASISTENTE ALEJO" w:date="2015-04-23T09:33:00Z">
              <w:r>
                <w:rPr>
                  <w:rFonts w:ascii="Times New Roman" w:hAnsi="Times New Roman" w:cs="Times New Roman"/>
                  <w:color w:val="000000"/>
                </w:rPr>
                <w:t xml:space="preserve">El </w:t>
              </w:r>
              <w:r w:rsidRPr="0076461E">
                <w:rPr>
                  <w:rFonts w:ascii="Times New Roman" w:hAnsi="Times New Roman" w:cs="Times New Roman"/>
                  <w:b/>
                  <w:color w:val="000000"/>
                  <w:rPrChange w:id="169" w:author="ASISTENTE ALEJO" w:date="2015-04-23T09:33:00Z">
                    <w:rPr>
                      <w:rFonts w:ascii="Times New Roman" w:hAnsi="Times New Roman" w:cs="Times New Roman"/>
                      <w:color w:val="000000"/>
                    </w:rPr>
                  </w:rPrChange>
                </w:rPr>
                <w:t>Newton</w:t>
              </w:r>
              <w:r>
                <w:rPr>
                  <w:rFonts w:ascii="Times New Roman" w:hAnsi="Times New Roman" w:cs="Times New Roman"/>
                  <w:b/>
                  <w:color w:val="000000"/>
                </w:rPr>
                <w:t xml:space="preserve"> es la fuerza que se </w:t>
              </w:r>
            </w:ins>
            <w:ins w:id="170" w:author="ASISTENTE ALEJO" w:date="2015-04-23T09:35:00Z">
              <w:r>
                <w:rPr>
                  <w:rFonts w:ascii="Times New Roman" w:hAnsi="Times New Roman" w:cs="Times New Roman"/>
                  <w:b/>
                  <w:color w:val="000000"/>
                </w:rPr>
                <w:t xml:space="preserve">le debe </w:t>
              </w:r>
            </w:ins>
            <w:ins w:id="171" w:author="ASISTENTE ALEJO" w:date="2015-04-23T09:33:00Z">
              <w:r>
                <w:rPr>
                  <w:rFonts w:ascii="Times New Roman" w:hAnsi="Times New Roman" w:cs="Times New Roman"/>
                  <w:b/>
                  <w:color w:val="000000"/>
                </w:rPr>
                <w:t>aplica</w:t>
              </w:r>
            </w:ins>
            <w:ins w:id="172" w:author="ASISTENTE ALEJO" w:date="2015-04-23T09:35:00Z">
              <w:r>
                <w:rPr>
                  <w:rFonts w:ascii="Times New Roman" w:hAnsi="Times New Roman" w:cs="Times New Roman"/>
                  <w:b/>
                  <w:color w:val="000000"/>
                </w:rPr>
                <w:t xml:space="preserve">r a un cuerpo de masa </w:t>
              </w:r>
            </w:ins>
            <w:ins w:id="173" w:author="ASISTENTE ALEJO" w:date="2015-04-23T09:36:00Z">
              <w:r>
                <w:rPr>
                  <w:rFonts w:ascii="Times New Roman" w:hAnsi="Times New Roman" w:cs="Times New Roman"/>
                  <w:b/>
                  <w:color w:val="000000"/>
                </w:rPr>
                <w:t>de un kilogramo (1 kg) de masa para imprimirle u</w:t>
              </w:r>
            </w:ins>
            <w:ins w:id="174" w:author="ASISTENTE ALEJO" w:date="2015-04-23T09:37:00Z">
              <w:r>
                <w:rPr>
                  <w:rFonts w:ascii="Times New Roman" w:hAnsi="Times New Roman" w:cs="Times New Roman"/>
                  <w:b/>
                  <w:color w:val="000000"/>
                </w:rPr>
                <w:t>n</w:t>
              </w:r>
            </w:ins>
            <w:ins w:id="175" w:author="ASISTENTE ALEJO" w:date="2015-04-23T09:36:00Z">
              <w:r>
                <w:rPr>
                  <w:rFonts w:ascii="Times New Roman" w:hAnsi="Times New Roman" w:cs="Times New Roman"/>
                  <w:b/>
                  <w:color w:val="000000"/>
                </w:rPr>
                <w:t>a aceleración de</w:t>
              </w:r>
            </w:ins>
            <w:ins w:id="176" w:author="ASISTENTE ALEJO" w:date="2015-04-23T09:37:00Z">
              <w:r>
                <w:rPr>
                  <w:rFonts w:ascii="Times New Roman" w:hAnsi="Times New Roman" w:cs="Times New Roman"/>
                  <w:b/>
                  <w:color w:val="000000"/>
                </w:rPr>
                <w:t xml:space="preserve"> un metro por segundo al cuadrado (1m</w:t>
              </w:r>
            </w:ins>
            <w:ins w:id="177" w:author="ASISTENTE ALEJO" w:date="2015-04-23T09:38:00Z">
              <w:r>
                <w:rPr>
                  <w:rFonts w:ascii="Times New Roman" w:hAnsi="Times New Roman" w:cs="Times New Roman"/>
                  <w:b/>
                  <w:color w:val="000000"/>
                </w:rPr>
                <w:t>/s</w:t>
              </w:r>
              <w:r w:rsidRPr="0076461E">
                <w:rPr>
                  <w:rFonts w:ascii="Times New Roman" w:hAnsi="Times New Roman" w:cs="Times New Roman"/>
                  <w:b/>
                  <w:color w:val="000000"/>
                  <w:vertAlign w:val="superscript"/>
                  <w:rPrChange w:id="178" w:author="ASISTENTE ALEJO" w:date="2015-04-23T09:38:00Z">
                    <w:rPr>
                      <w:rFonts w:ascii="Times New Roman" w:hAnsi="Times New Roman" w:cs="Times New Roman"/>
                      <w:b/>
                      <w:color w:val="000000"/>
                    </w:rPr>
                  </w:rPrChange>
                </w:rPr>
                <w:t>2</w:t>
              </w:r>
            </w:ins>
            <w:ins w:id="179" w:author="ASISTENTE ALEJO" w:date="2015-04-23T09:37:00Z">
              <w:r>
                <w:rPr>
                  <w:rFonts w:ascii="Times New Roman" w:hAnsi="Times New Roman" w:cs="Times New Roman"/>
                  <w:b/>
                  <w:color w:val="000000"/>
                </w:rPr>
                <w:t xml:space="preserve">) </w:t>
              </w:r>
            </w:ins>
            <w:ins w:id="180" w:author="ASISTENTE ALEJO" w:date="2015-04-23T09:36:00Z">
              <w:r>
                <w:rPr>
                  <w:rFonts w:ascii="Times New Roman" w:hAnsi="Times New Roman" w:cs="Times New Roman"/>
                  <w:b/>
                  <w:color w:val="000000"/>
                </w:rPr>
                <w:t xml:space="preserve"> </w:t>
              </w:r>
            </w:ins>
            <w:ins w:id="181" w:author="ASISTENTE ALEJO" w:date="2015-04-23T09:33:00Z">
              <w:r>
                <w:rPr>
                  <w:rFonts w:ascii="Times New Roman" w:hAnsi="Times New Roman" w:cs="Times New Roman"/>
                  <w:b/>
                  <w:color w:val="000000"/>
                </w:rPr>
                <w:t xml:space="preserve">        </w:t>
              </w:r>
            </w:ins>
          </w:p>
        </w:tc>
      </w:tr>
    </w:tbl>
    <w:p w:rsidR="0076461E" w:rsidRDefault="0076461E" w:rsidP="00F8440B">
      <w:pPr>
        <w:pStyle w:val="u"/>
        <w:shd w:val="clear" w:color="auto" w:fill="FFFFFF"/>
        <w:spacing w:before="0" w:beforeAutospacing="0" w:after="0" w:afterAutospacing="0" w:line="345" w:lineRule="atLeast"/>
        <w:rPr>
          <w:rStyle w:val="un"/>
          <w:rFonts w:ascii="Arial" w:hAnsi="Arial" w:cs="Arial"/>
        </w:rPr>
      </w:pPr>
    </w:p>
    <w:p w:rsidR="00682FB8" w:rsidRDefault="00682FB8" w:rsidP="00F8440B">
      <w:pPr>
        <w:pStyle w:val="u"/>
        <w:shd w:val="clear" w:color="auto" w:fill="FFFFFF"/>
        <w:spacing w:before="0" w:beforeAutospacing="0" w:after="0" w:afterAutospacing="0" w:line="345" w:lineRule="atLeast"/>
        <w:rPr>
          <w:rStyle w:val="un"/>
          <w:rFonts w:ascii="Arial" w:hAnsi="Arial" w:cs="Arial"/>
        </w:rPr>
      </w:pPr>
    </w:p>
    <w:tbl>
      <w:tblPr>
        <w:tblStyle w:val="Tablaconcuadrcula"/>
        <w:tblW w:w="0" w:type="auto"/>
        <w:tblLook w:val="04A0" w:firstRow="1" w:lastRow="0" w:firstColumn="1" w:lastColumn="0" w:noHBand="0" w:noVBand="1"/>
      </w:tblPr>
      <w:tblGrid>
        <w:gridCol w:w="2518"/>
        <w:gridCol w:w="6460"/>
      </w:tblGrid>
      <w:tr w:rsidR="001C172F" w:rsidRPr="005D1738" w:rsidDel="00E92B59" w:rsidTr="003F1113">
        <w:trPr>
          <w:del w:id="182" w:author="ASISTENTE ALEJO" w:date="2015-04-23T11:08:00Z"/>
        </w:trPr>
        <w:tc>
          <w:tcPr>
            <w:tcW w:w="8978" w:type="dxa"/>
            <w:gridSpan w:val="2"/>
            <w:shd w:val="clear" w:color="auto" w:fill="000000" w:themeFill="text1"/>
          </w:tcPr>
          <w:p w:rsidR="001C172F" w:rsidRPr="005D1738" w:rsidDel="00E92B59" w:rsidRDefault="001C172F" w:rsidP="003F1113">
            <w:pPr>
              <w:jc w:val="center"/>
              <w:rPr>
                <w:del w:id="183" w:author="ASISTENTE ALEJO" w:date="2015-04-23T11:08:00Z"/>
                <w:rFonts w:ascii="Times New Roman" w:hAnsi="Times New Roman" w:cs="Times New Roman"/>
                <w:b/>
                <w:color w:val="FFFFFF" w:themeColor="background1"/>
              </w:rPr>
            </w:pPr>
            <w:del w:id="184" w:author="ASISTENTE ALEJO" w:date="2015-04-23T11:08:00Z">
              <w:r w:rsidRPr="005D1738" w:rsidDel="00E92B59">
                <w:rPr>
                  <w:rFonts w:ascii="Times New Roman" w:hAnsi="Times New Roman" w:cs="Times New Roman"/>
                  <w:b/>
                  <w:color w:val="FFFFFF" w:themeColor="background1"/>
                </w:rPr>
                <w:delText>Recuerda</w:delText>
              </w:r>
            </w:del>
          </w:p>
        </w:tc>
      </w:tr>
      <w:tr w:rsidR="001C172F" w:rsidRPr="00726376" w:rsidDel="00E92B59" w:rsidTr="003F1113">
        <w:trPr>
          <w:del w:id="185" w:author="ASISTENTE ALEJO" w:date="2015-04-23T11:08:00Z"/>
        </w:trPr>
        <w:tc>
          <w:tcPr>
            <w:tcW w:w="2518" w:type="dxa"/>
          </w:tcPr>
          <w:p w:rsidR="001C172F" w:rsidRPr="00726376" w:rsidDel="00E92B59" w:rsidRDefault="001C172F" w:rsidP="003F1113">
            <w:pPr>
              <w:rPr>
                <w:del w:id="186" w:author="ASISTENTE ALEJO" w:date="2015-04-23T11:08:00Z"/>
                <w:rFonts w:ascii="Times" w:hAnsi="Times"/>
                <w:b/>
                <w:sz w:val="18"/>
                <w:szCs w:val="18"/>
              </w:rPr>
            </w:pPr>
            <w:del w:id="187" w:author="ASISTENTE ALEJO" w:date="2015-04-23T11:08:00Z">
              <w:r w:rsidRPr="00726376" w:rsidDel="00E92B59">
                <w:rPr>
                  <w:rFonts w:ascii="Times" w:hAnsi="Times"/>
                  <w:b/>
                  <w:sz w:val="18"/>
                  <w:szCs w:val="18"/>
                </w:rPr>
                <w:delText>Contenido</w:delText>
              </w:r>
            </w:del>
          </w:p>
        </w:tc>
        <w:tc>
          <w:tcPr>
            <w:tcW w:w="6460" w:type="dxa"/>
          </w:tcPr>
          <w:p w:rsidR="001C172F" w:rsidDel="00E92B59" w:rsidRDefault="001C172F" w:rsidP="003F1113">
            <w:pPr>
              <w:jc w:val="center"/>
              <w:rPr>
                <w:del w:id="188" w:author="ASISTENTE ALEJO" w:date="2015-04-23T11:08:00Z"/>
                <w:rFonts w:ascii="Times" w:hAnsi="Times"/>
                <w:b/>
                <w:sz w:val="18"/>
                <w:szCs w:val="18"/>
              </w:rPr>
            </w:pPr>
            <w:del w:id="189" w:author="ASISTENTE ALEJO" w:date="2015-04-23T09:32:00Z">
              <w:r w:rsidDel="0076461E">
                <w:rPr>
                  <w:rStyle w:val="un"/>
                  <w:rFonts w:ascii="Arial" w:hAnsi="Arial" w:cs="Arial"/>
                  <w:noProof/>
                  <w:lang w:val="es-ES" w:eastAsia="es-ES"/>
                </w:rPr>
                <w:drawing>
                  <wp:anchor distT="0" distB="0" distL="114300" distR="114300" simplePos="0" relativeHeight="251660288" behindDoc="0" locked="0" layoutInCell="1" allowOverlap="1" wp14:anchorId="4FEE69A3" wp14:editId="0857847C">
                    <wp:simplePos x="0" y="0"/>
                    <wp:positionH relativeFrom="column">
                      <wp:posOffset>153670</wp:posOffset>
                    </wp:positionH>
                    <wp:positionV relativeFrom="paragraph">
                      <wp:posOffset>95885</wp:posOffset>
                    </wp:positionV>
                    <wp:extent cx="3497973" cy="1352550"/>
                    <wp:effectExtent l="0" t="0" r="762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8636" cy="1356673"/>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1C172F" w:rsidDel="00E92B59" w:rsidRDefault="001C172F" w:rsidP="003F1113">
            <w:pPr>
              <w:jc w:val="center"/>
              <w:rPr>
                <w:del w:id="190" w:author="ASISTENTE ALEJO" w:date="2015-04-23T11:08:00Z"/>
                <w:rFonts w:ascii="Times" w:hAnsi="Times"/>
                <w:b/>
                <w:sz w:val="18"/>
                <w:szCs w:val="18"/>
              </w:rPr>
            </w:pPr>
          </w:p>
          <w:p w:rsidR="001C172F" w:rsidDel="00E92B59" w:rsidRDefault="001C172F" w:rsidP="003F1113">
            <w:pPr>
              <w:jc w:val="center"/>
              <w:rPr>
                <w:del w:id="191" w:author="ASISTENTE ALEJO" w:date="2015-04-23T11:08:00Z"/>
                <w:rFonts w:ascii="Times" w:hAnsi="Times"/>
                <w:b/>
                <w:sz w:val="18"/>
                <w:szCs w:val="18"/>
              </w:rPr>
            </w:pPr>
          </w:p>
          <w:p w:rsidR="001C172F" w:rsidDel="00E92B59" w:rsidRDefault="001C172F" w:rsidP="003F1113">
            <w:pPr>
              <w:jc w:val="center"/>
              <w:rPr>
                <w:del w:id="192" w:author="ASISTENTE ALEJO" w:date="2015-04-23T11:08:00Z"/>
                <w:rFonts w:ascii="Times" w:hAnsi="Times"/>
                <w:b/>
                <w:sz w:val="18"/>
                <w:szCs w:val="18"/>
              </w:rPr>
            </w:pPr>
          </w:p>
          <w:p w:rsidR="001C172F" w:rsidDel="00E92B59" w:rsidRDefault="001C172F" w:rsidP="003F1113">
            <w:pPr>
              <w:jc w:val="center"/>
              <w:rPr>
                <w:del w:id="193" w:author="ASISTENTE ALEJO" w:date="2015-04-23T11:08:00Z"/>
                <w:rFonts w:ascii="Times" w:hAnsi="Times"/>
                <w:b/>
                <w:sz w:val="18"/>
                <w:szCs w:val="18"/>
              </w:rPr>
            </w:pPr>
          </w:p>
          <w:p w:rsidR="001C172F" w:rsidDel="00E92B59" w:rsidRDefault="001C172F" w:rsidP="003F1113">
            <w:pPr>
              <w:jc w:val="center"/>
              <w:rPr>
                <w:del w:id="194" w:author="ASISTENTE ALEJO" w:date="2015-04-23T11:08:00Z"/>
                <w:rFonts w:ascii="Times" w:hAnsi="Times"/>
                <w:b/>
                <w:sz w:val="18"/>
                <w:szCs w:val="18"/>
              </w:rPr>
            </w:pPr>
          </w:p>
          <w:p w:rsidR="001C172F" w:rsidDel="00E92B59" w:rsidRDefault="001C172F" w:rsidP="003F1113">
            <w:pPr>
              <w:jc w:val="center"/>
              <w:rPr>
                <w:del w:id="195" w:author="ASISTENTE ALEJO" w:date="2015-04-23T11:08:00Z"/>
                <w:rFonts w:ascii="Times" w:hAnsi="Times"/>
                <w:b/>
                <w:sz w:val="18"/>
                <w:szCs w:val="18"/>
              </w:rPr>
            </w:pPr>
          </w:p>
          <w:p w:rsidR="001C172F" w:rsidDel="00E92B59" w:rsidRDefault="001C172F" w:rsidP="003F1113">
            <w:pPr>
              <w:jc w:val="center"/>
              <w:rPr>
                <w:del w:id="196" w:author="ASISTENTE ALEJO" w:date="2015-04-23T11:08:00Z"/>
                <w:rFonts w:ascii="Times" w:hAnsi="Times"/>
                <w:b/>
                <w:sz w:val="18"/>
                <w:szCs w:val="18"/>
              </w:rPr>
            </w:pPr>
          </w:p>
          <w:p w:rsidR="001C172F" w:rsidDel="00E92B59" w:rsidRDefault="001C172F" w:rsidP="003F1113">
            <w:pPr>
              <w:jc w:val="center"/>
              <w:rPr>
                <w:del w:id="197" w:author="ASISTENTE ALEJO" w:date="2015-04-23T11:08:00Z"/>
                <w:rFonts w:ascii="Times" w:hAnsi="Times"/>
                <w:b/>
                <w:sz w:val="18"/>
                <w:szCs w:val="18"/>
              </w:rPr>
            </w:pPr>
          </w:p>
          <w:p w:rsidR="001C172F" w:rsidDel="00E92B59" w:rsidRDefault="001C172F" w:rsidP="003F1113">
            <w:pPr>
              <w:jc w:val="center"/>
              <w:rPr>
                <w:del w:id="198" w:author="ASISTENTE ALEJO" w:date="2015-04-23T11:08:00Z"/>
                <w:rFonts w:ascii="Times" w:hAnsi="Times"/>
                <w:b/>
                <w:sz w:val="18"/>
                <w:szCs w:val="18"/>
              </w:rPr>
            </w:pPr>
          </w:p>
          <w:p w:rsidR="001C172F" w:rsidDel="00E92B59" w:rsidRDefault="001C172F" w:rsidP="003F1113">
            <w:pPr>
              <w:jc w:val="center"/>
              <w:rPr>
                <w:del w:id="199" w:author="ASISTENTE ALEJO" w:date="2015-04-23T11:08:00Z"/>
                <w:rFonts w:ascii="Times" w:hAnsi="Times"/>
                <w:b/>
                <w:sz w:val="18"/>
                <w:szCs w:val="18"/>
              </w:rPr>
            </w:pPr>
          </w:p>
          <w:p w:rsidR="001C172F" w:rsidDel="00E92B59" w:rsidRDefault="001C172F" w:rsidP="001C172F">
            <w:pPr>
              <w:pStyle w:val="u"/>
              <w:shd w:val="clear" w:color="auto" w:fill="FFFFFF"/>
              <w:spacing w:before="0" w:beforeAutospacing="0" w:after="0" w:afterAutospacing="0" w:line="345" w:lineRule="atLeast"/>
              <w:rPr>
                <w:del w:id="200" w:author="ASISTENTE ALEJO" w:date="2015-04-23T11:08:00Z"/>
                <w:rStyle w:val="un"/>
                <w:rFonts w:ascii="Arial" w:hAnsi="Arial" w:cs="Arial"/>
                <w:vertAlign w:val="superscript"/>
              </w:rPr>
            </w:pPr>
            <w:del w:id="201" w:author="ASISTENTE ALEJO" w:date="2015-04-23T11:08:00Z">
              <w:r w:rsidDel="00E92B59">
                <w:rPr>
                  <w:rStyle w:val="un"/>
                  <w:rFonts w:ascii="Arial" w:hAnsi="Arial" w:cs="Arial"/>
                </w:rPr>
                <w:delText>Newton es la fuerza necesaria para imprimir a un kilogramo de masa, una aceleración de 1 m/s</w:delText>
              </w:r>
              <w:r w:rsidRPr="00682FB8" w:rsidDel="00E92B59">
                <w:rPr>
                  <w:rStyle w:val="un"/>
                  <w:rFonts w:ascii="Arial" w:hAnsi="Arial" w:cs="Arial"/>
                  <w:vertAlign w:val="superscript"/>
                </w:rPr>
                <w:delText>2</w:delText>
              </w:r>
            </w:del>
          </w:p>
          <w:p w:rsidR="001C172F" w:rsidDel="00E92B59" w:rsidRDefault="001C172F" w:rsidP="001C172F">
            <w:pPr>
              <w:pStyle w:val="u"/>
              <w:shd w:val="clear" w:color="auto" w:fill="FFFFFF"/>
              <w:spacing w:before="0" w:beforeAutospacing="0" w:after="0" w:afterAutospacing="0" w:line="345" w:lineRule="atLeast"/>
              <w:rPr>
                <w:del w:id="202" w:author="ASISTENTE ALEJO" w:date="2015-04-23T11:08:00Z"/>
                <w:rStyle w:val="un"/>
                <w:rFonts w:ascii="Arial" w:hAnsi="Arial" w:cs="Arial"/>
                <w:vertAlign w:val="superscript"/>
              </w:rPr>
            </w:pPr>
          </w:p>
          <w:p w:rsidR="001C172F" w:rsidDel="00E92B59" w:rsidRDefault="001C172F" w:rsidP="001C172F">
            <w:pPr>
              <w:pStyle w:val="u"/>
              <w:shd w:val="clear" w:color="auto" w:fill="FFFFFF"/>
              <w:spacing w:before="0" w:beforeAutospacing="0" w:after="0" w:afterAutospacing="0" w:line="345" w:lineRule="atLeast"/>
              <w:rPr>
                <w:del w:id="203" w:author="ASISTENTE ALEJO" w:date="2015-04-23T11:08:00Z"/>
                <w:rStyle w:val="un"/>
                <w:rFonts w:ascii="Arial" w:hAnsi="Arial" w:cs="Arial"/>
                <w:vertAlign w:val="superscript"/>
              </w:rPr>
            </w:pPr>
            <m:oMathPara>
              <m:oMath>
                <m:r>
                  <w:del w:id="204" w:author="ASISTENTE ALEJO" w:date="2015-04-23T09:38:00Z">
                    <w:rPr>
                      <w:rStyle w:val="un"/>
                      <w:rFonts w:ascii="Cambria Math" w:hAnsi="Cambria Math" w:cs="Arial"/>
                      <w:vertAlign w:val="superscript"/>
                    </w:rPr>
                    <m:t>1N=1</m:t>
                  </w:del>
                </m:r>
                <m:f>
                  <m:fPr>
                    <m:ctrlPr>
                      <w:del w:id="205" w:author="ASISTENTE ALEJO" w:date="2015-04-23T09:38:00Z">
                        <w:rPr>
                          <w:rStyle w:val="un"/>
                          <w:rFonts w:ascii="Cambria Math" w:hAnsi="Cambria Math" w:cs="Arial"/>
                          <w:i/>
                          <w:vertAlign w:val="superscript"/>
                        </w:rPr>
                      </w:del>
                    </m:ctrlPr>
                  </m:fPr>
                  <m:num>
                    <m:r>
                      <w:del w:id="206" w:author="ASISTENTE ALEJO" w:date="2015-04-23T09:38:00Z">
                        <w:rPr>
                          <w:rStyle w:val="un"/>
                          <w:rFonts w:ascii="Cambria Math" w:hAnsi="Cambria Math" w:cs="Arial"/>
                          <w:vertAlign w:val="superscript"/>
                        </w:rPr>
                        <m:t xml:space="preserve"> kg.m</m:t>
                      </w:del>
                    </m:r>
                  </m:num>
                  <m:den>
                    <m:sSup>
                      <m:sSupPr>
                        <m:ctrlPr>
                          <w:del w:id="207" w:author="ASISTENTE ALEJO" w:date="2015-04-23T09:38:00Z">
                            <w:rPr>
                              <w:rStyle w:val="un"/>
                              <w:rFonts w:ascii="Cambria Math" w:hAnsi="Cambria Math" w:cs="Arial"/>
                              <w:i/>
                              <w:vertAlign w:val="superscript"/>
                            </w:rPr>
                          </w:del>
                        </m:ctrlPr>
                      </m:sSupPr>
                      <m:e>
                        <m:r>
                          <w:del w:id="208" w:author="ASISTENTE ALEJO" w:date="2015-04-23T09:38:00Z">
                            <w:rPr>
                              <w:rStyle w:val="un"/>
                              <w:rFonts w:ascii="Cambria Math" w:hAnsi="Cambria Math" w:cs="Arial"/>
                              <w:vertAlign w:val="superscript"/>
                            </w:rPr>
                            <m:t>s</m:t>
                          </w:del>
                        </m:r>
                      </m:e>
                      <m:sup>
                        <m:r>
                          <w:del w:id="209" w:author="ASISTENTE ALEJO" w:date="2015-04-23T09:38:00Z">
                            <w:rPr>
                              <w:rStyle w:val="un"/>
                              <w:rFonts w:ascii="Cambria Math" w:hAnsi="Cambria Math" w:cs="Arial"/>
                              <w:vertAlign w:val="superscript"/>
                            </w:rPr>
                            <m:t>2</m:t>
                          </w:del>
                        </m:r>
                      </m:sup>
                    </m:sSup>
                  </m:den>
                </m:f>
                <m:r>
                  <w:del w:id="210" w:author="ASISTENTE ALEJO" w:date="2015-04-23T09:38:00Z">
                    <w:rPr>
                      <w:rStyle w:val="un"/>
                      <w:rFonts w:ascii="Cambria Math" w:hAnsi="Cambria Math" w:cs="Arial"/>
                      <w:vertAlign w:val="superscript"/>
                    </w:rPr>
                    <m:t xml:space="preserve"> </m:t>
                  </w:del>
                </m:r>
              </m:oMath>
            </m:oMathPara>
          </w:p>
          <w:p w:rsidR="001C172F" w:rsidRPr="00825C19" w:rsidDel="00E92B59" w:rsidRDefault="00825C19" w:rsidP="001C172F">
            <w:pPr>
              <w:pStyle w:val="u"/>
              <w:shd w:val="clear" w:color="auto" w:fill="FFFFFF"/>
              <w:spacing w:before="0" w:beforeAutospacing="0" w:after="0" w:afterAutospacing="0" w:line="345" w:lineRule="atLeast"/>
              <w:rPr>
                <w:del w:id="211" w:author="ASISTENTE ALEJO" w:date="2015-04-23T11:08:00Z"/>
                <w:rFonts w:ascii="Arial" w:hAnsi="Arial" w:cs="Arial"/>
                <w:color w:val="C00000"/>
              </w:rPr>
            </w:pPr>
            <w:del w:id="212" w:author="ASISTENTE ALEJO" w:date="2015-04-23T11:08:00Z">
              <w:r w:rsidRPr="00825C19" w:rsidDel="00E92B59">
                <w:rPr>
                  <w:rFonts w:ascii="Arial" w:hAnsi="Arial" w:cs="Arial"/>
                  <w:color w:val="C00000"/>
                </w:rPr>
                <w:lastRenderedPageBreak/>
                <w:delText>Realizar este dibujo explicativo</w:delText>
              </w:r>
            </w:del>
          </w:p>
          <w:p w:rsidR="001C172F" w:rsidRPr="00726376" w:rsidDel="00E92B59" w:rsidRDefault="001C172F" w:rsidP="003F1113">
            <w:pPr>
              <w:jc w:val="center"/>
              <w:rPr>
                <w:del w:id="213" w:author="ASISTENTE ALEJO" w:date="2015-04-23T11:08:00Z"/>
                <w:rFonts w:ascii="Times" w:hAnsi="Times"/>
                <w:b/>
                <w:sz w:val="18"/>
                <w:szCs w:val="18"/>
              </w:rPr>
            </w:pPr>
          </w:p>
        </w:tc>
      </w:tr>
    </w:tbl>
    <w:p w:rsidR="007441BE" w:rsidRDefault="007441BE" w:rsidP="00F8440B">
      <w:pPr>
        <w:pStyle w:val="u"/>
        <w:shd w:val="clear" w:color="auto" w:fill="FFFFFF"/>
        <w:spacing w:before="0" w:beforeAutospacing="0" w:after="0" w:afterAutospacing="0" w:line="345" w:lineRule="atLeast"/>
        <w:rPr>
          <w:rStyle w:val="un"/>
          <w:rFonts w:ascii="Arial" w:hAnsi="Arial" w:cs="Arial"/>
        </w:rPr>
      </w:pPr>
    </w:p>
    <w:p w:rsidR="003E52B4" w:rsidRDefault="003E52B4" w:rsidP="00F8440B">
      <w:pPr>
        <w:pStyle w:val="u"/>
        <w:shd w:val="clear" w:color="auto" w:fill="FFFFFF"/>
        <w:spacing w:before="0" w:beforeAutospacing="0" w:after="0" w:afterAutospacing="0" w:line="345" w:lineRule="atLeast"/>
        <w:rPr>
          <w:rStyle w:val="un"/>
          <w:rFonts w:ascii="Arial" w:hAnsi="Arial" w:cs="Arial"/>
        </w:rPr>
      </w:pPr>
    </w:p>
    <w:tbl>
      <w:tblPr>
        <w:tblStyle w:val="Tablaconcuadrcula"/>
        <w:tblW w:w="0" w:type="auto"/>
        <w:tblLook w:val="04A0" w:firstRow="1" w:lastRow="0" w:firstColumn="1" w:lastColumn="0" w:noHBand="0" w:noVBand="1"/>
      </w:tblPr>
      <w:tblGrid>
        <w:gridCol w:w="2491"/>
        <w:gridCol w:w="6337"/>
      </w:tblGrid>
      <w:tr w:rsidR="001C172F" w:rsidRPr="001C172F" w:rsidTr="00CB593B">
        <w:tc>
          <w:tcPr>
            <w:tcW w:w="8828" w:type="dxa"/>
            <w:gridSpan w:val="2"/>
            <w:shd w:val="clear" w:color="auto" w:fill="000000" w:themeFill="text1"/>
          </w:tcPr>
          <w:p w:rsidR="001C172F" w:rsidRPr="001C172F" w:rsidRDefault="001C172F" w:rsidP="003F1113">
            <w:pPr>
              <w:jc w:val="center"/>
              <w:rPr>
                <w:rFonts w:ascii="Arial" w:hAnsi="Arial" w:cs="Arial"/>
                <w:b/>
                <w:color w:val="FFFFFF" w:themeColor="background1"/>
                <w:sz w:val="24"/>
                <w:szCs w:val="24"/>
              </w:rPr>
            </w:pPr>
            <w:commentRangeStart w:id="214"/>
            <w:r w:rsidRPr="001C172F">
              <w:rPr>
                <w:rFonts w:ascii="Arial" w:hAnsi="Arial" w:cs="Arial"/>
                <w:b/>
                <w:color w:val="FFFFFF" w:themeColor="background1"/>
                <w:sz w:val="24"/>
                <w:szCs w:val="24"/>
              </w:rPr>
              <w:t>Destacado</w:t>
            </w:r>
          </w:p>
        </w:tc>
      </w:tr>
      <w:tr w:rsidR="001C172F" w:rsidRPr="001C172F" w:rsidTr="00CB593B">
        <w:tc>
          <w:tcPr>
            <w:tcW w:w="2491" w:type="dxa"/>
          </w:tcPr>
          <w:p w:rsidR="001C172F" w:rsidRPr="001C172F" w:rsidRDefault="001C172F" w:rsidP="003F1113">
            <w:pPr>
              <w:rPr>
                <w:rFonts w:ascii="Arial" w:hAnsi="Arial" w:cs="Arial"/>
                <w:b/>
                <w:sz w:val="24"/>
                <w:szCs w:val="24"/>
              </w:rPr>
            </w:pPr>
            <w:r w:rsidRPr="001C172F">
              <w:rPr>
                <w:rFonts w:ascii="Arial" w:hAnsi="Arial" w:cs="Arial"/>
                <w:b/>
                <w:sz w:val="24"/>
                <w:szCs w:val="24"/>
              </w:rPr>
              <w:t>Título</w:t>
            </w:r>
          </w:p>
        </w:tc>
        <w:tc>
          <w:tcPr>
            <w:tcW w:w="6337" w:type="dxa"/>
          </w:tcPr>
          <w:p w:rsidR="001C172F" w:rsidRPr="001C172F" w:rsidRDefault="001C172F" w:rsidP="003F1113">
            <w:pPr>
              <w:jc w:val="center"/>
              <w:rPr>
                <w:rFonts w:ascii="Arial" w:hAnsi="Arial" w:cs="Arial"/>
                <w:b/>
                <w:sz w:val="24"/>
                <w:szCs w:val="24"/>
              </w:rPr>
            </w:pPr>
            <w:r w:rsidRPr="001C172F">
              <w:rPr>
                <w:rFonts w:ascii="Arial" w:hAnsi="Arial" w:cs="Arial"/>
                <w:b/>
                <w:sz w:val="24"/>
                <w:szCs w:val="24"/>
              </w:rPr>
              <w:t>Calculo de fuerzas</w:t>
            </w:r>
          </w:p>
        </w:tc>
      </w:tr>
      <w:tr w:rsidR="001C172F" w:rsidRPr="001C172F" w:rsidTr="00CB593B">
        <w:tc>
          <w:tcPr>
            <w:tcW w:w="2491" w:type="dxa"/>
          </w:tcPr>
          <w:p w:rsidR="001C172F" w:rsidRPr="001C172F" w:rsidRDefault="001C172F" w:rsidP="003F1113">
            <w:pPr>
              <w:rPr>
                <w:rFonts w:ascii="Arial" w:hAnsi="Arial" w:cs="Arial"/>
                <w:sz w:val="24"/>
                <w:szCs w:val="24"/>
              </w:rPr>
            </w:pPr>
            <w:r w:rsidRPr="001C172F">
              <w:rPr>
                <w:rFonts w:ascii="Arial" w:hAnsi="Arial" w:cs="Arial"/>
                <w:b/>
                <w:sz w:val="24"/>
                <w:szCs w:val="24"/>
              </w:rPr>
              <w:t>Contenido</w:t>
            </w:r>
          </w:p>
        </w:tc>
        <w:tc>
          <w:tcPr>
            <w:tcW w:w="6337" w:type="dxa"/>
          </w:tcPr>
          <w:p w:rsidR="001C172F" w:rsidRDefault="001C172F" w:rsidP="003F1113">
            <w:pPr>
              <w:rPr>
                <w:rFonts w:ascii="Arial" w:hAnsi="Arial" w:cs="Arial"/>
                <w:sz w:val="24"/>
                <w:szCs w:val="24"/>
              </w:rPr>
            </w:pPr>
            <w:r>
              <w:rPr>
                <w:rFonts w:ascii="Arial" w:hAnsi="Arial" w:cs="Arial"/>
                <w:sz w:val="24"/>
                <w:szCs w:val="24"/>
              </w:rPr>
              <w:t>Ejemplo:  Que fuerza se requiere para imprimir a una masa de 2,5 kg una aceleración de 5 m/s</w:t>
            </w:r>
            <w:r w:rsidRPr="001C172F">
              <w:rPr>
                <w:rFonts w:ascii="Arial" w:hAnsi="Arial" w:cs="Arial"/>
                <w:sz w:val="24"/>
                <w:szCs w:val="24"/>
                <w:vertAlign w:val="superscript"/>
              </w:rPr>
              <w:t>2</w:t>
            </w:r>
          </w:p>
          <w:p w:rsidR="001C172F" w:rsidRDefault="001C172F" w:rsidP="003F1113">
            <w:pPr>
              <w:rPr>
                <w:rFonts w:ascii="Arial" w:hAnsi="Arial" w:cs="Arial"/>
                <w:sz w:val="24"/>
                <w:szCs w:val="24"/>
              </w:rPr>
            </w:pPr>
          </w:p>
          <w:p w:rsidR="001C172F" w:rsidRPr="001C172F" w:rsidRDefault="001C172F" w:rsidP="001C172F">
            <w:pPr>
              <w:pStyle w:val="u"/>
              <w:shd w:val="clear" w:color="auto" w:fill="FFFFFF"/>
              <w:spacing w:before="0" w:beforeAutospacing="0" w:after="0" w:afterAutospacing="0" w:line="345" w:lineRule="atLeast"/>
              <w:rPr>
                <w:rStyle w:val="un"/>
                <w:rFonts w:ascii="Arial" w:hAnsi="Arial" w:cs="Arial"/>
              </w:rPr>
            </w:pPr>
            <w:r>
              <w:rPr>
                <w:rFonts w:ascii="Arial" w:hAnsi="Arial" w:cs="Arial"/>
                <w:sz w:val="24"/>
                <w:szCs w:val="24"/>
              </w:rPr>
              <w:t xml:space="preserve">Solución:   </w:t>
            </w:r>
            <m:oMath>
              <m:r>
                <m:rPr>
                  <m:sty m:val="p"/>
                </m:rPr>
                <w:rPr>
                  <w:rStyle w:val="un"/>
                  <w:rFonts w:ascii="Cambria Math" w:hAnsi="Cambria Math" w:cs="Arial"/>
                </w:rPr>
                <w:br/>
              </m:r>
            </m:oMath>
            <m:oMathPara>
              <m:oMath>
                <m:r>
                  <w:rPr>
                    <w:rStyle w:val="un"/>
                    <w:rFonts w:ascii="Cambria Math" w:hAnsi="Cambria Math" w:cs="Arial"/>
                  </w:rPr>
                  <m:t>F=m.a</m:t>
                </m:r>
              </m:oMath>
            </m:oMathPara>
          </w:p>
          <w:p w:rsidR="001C172F" w:rsidRDefault="001C172F" w:rsidP="003F1113">
            <w:pPr>
              <w:rPr>
                <w:rFonts w:ascii="Arial" w:hAnsi="Arial" w:cs="Arial"/>
                <w:sz w:val="24"/>
                <w:szCs w:val="24"/>
              </w:rPr>
            </w:pPr>
          </w:p>
          <w:p w:rsidR="001C172F" w:rsidRPr="001C172F" w:rsidRDefault="001C172F" w:rsidP="001C172F">
            <w:pPr>
              <w:pStyle w:val="u"/>
              <w:shd w:val="clear" w:color="auto" w:fill="FFFFFF"/>
              <w:spacing w:before="0" w:beforeAutospacing="0" w:after="0" w:afterAutospacing="0" w:line="345" w:lineRule="atLeast"/>
              <w:rPr>
                <w:rStyle w:val="un"/>
                <w:rFonts w:ascii="Arial" w:hAnsi="Arial" w:cs="Arial"/>
              </w:rPr>
            </w:pPr>
            <m:oMathPara>
              <m:oMathParaPr>
                <m:jc m:val="center"/>
              </m:oMathParaPr>
              <m:oMath>
                <m:r>
                  <w:rPr>
                    <w:rStyle w:val="un"/>
                    <w:rFonts w:ascii="Cambria Math" w:hAnsi="Cambria Math" w:cs="Arial"/>
                  </w:rPr>
                  <m:t>F= 2.5kg ×5 m/</m:t>
                </m:r>
                <m:sSup>
                  <m:sSupPr>
                    <m:ctrlPr>
                      <w:rPr>
                        <w:rStyle w:val="un"/>
                        <w:rFonts w:ascii="Cambria Math" w:hAnsi="Cambria Math" w:cs="Arial"/>
                        <w:i/>
                      </w:rPr>
                    </m:ctrlPr>
                  </m:sSupPr>
                  <m:e>
                    <m:r>
                      <w:rPr>
                        <w:rStyle w:val="un"/>
                        <w:rFonts w:ascii="Cambria Math" w:hAnsi="Cambria Math" w:cs="Arial"/>
                      </w:rPr>
                      <m:t>s</m:t>
                    </m:r>
                  </m:e>
                  <m:sup>
                    <m:r>
                      <w:rPr>
                        <w:rStyle w:val="un"/>
                        <w:rFonts w:ascii="Cambria Math" w:hAnsi="Cambria Math" w:cs="Arial"/>
                      </w:rPr>
                      <m:t>2</m:t>
                    </m:r>
                  </m:sup>
                </m:sSup>
              </m:oMath>
            </m:oMathPara>
          </w:p>
          <w:p w:rsidR="001C172F" w:rsidRDefault="001C172F" w:rsidP="001C172F">
            <w:pPr>
              <w:jc w:val="both"/>
              <w:rPr>
                <w:rFonts w:ascii="Arial" w:hAnsi="Arial" w:cs="Arial"/>
                <w:sz w:val="24"/>
                <w:szCs w:val="24"/>
              </w:rPr>
            </w:pPr>
          </w:p>
          <w:p w:rsidR="001C172F" w:rsidRPr="001C172F" w:rsidRDefault="001C172F" w:rsidP="001C172F">
            <w:pPr>
              <w:pStyle w:val="u"/>
              <w:shd w:val="clear" w:color="auto" w:fill="FFFFFF"/>
              <w:spacing w:before="0" w:beforeAutospacing="0" w:after="0" w:afterAutospacing="0" w:line="345" w:lineRule="atLeast"/>
              <w:rPr>
                <w:rStyle w:val="un"/>
                <w:rFonts w:ascii="Arial" w:hAnsi="Arial" w:cs="Arial"/>
              </w:rPr>
            </w:pPr>
            <m:oMathPara>
              <m:oMath>
                <m:r>
                  <w:rPr>
                    <w:rStyle w:val="un"/>
                    <w:rFonts w:ascii="Cambria Math" w:hAnsi="Cambria Math" w:cs="Arial"/>
                  </w:rPr>
                  <m:t xml:space="preserve">F=12.5 </m:t>
                </m:r>
                <m:f>
                  <m:fPr>
                    <m:ctrlPr>
                      <w:rPr>
                        <w:rStyle w:val="un"/>
                        <w:rFonts w:ascii="Cambria Math" w:hAnsi="Cambria Math" w:cs="Arial"/>
                        <w:i/>
                      </w:rPr>
                    </m:ctrlPr>
                  </m:fPr>
                  <m:num>
                    <m:r>
                      <w:rPr>
                        <w:rStyle w:val="un"/>
                        <w:rFonts w:ascii="Cambria Math" w:hAnsi="Cambria Math" w:cs="Arial"/>
                      </w:rPr>
                      <m:t>kg.m</m:t>
                    </m:r>
                  </m:num>
                  <m:den>
                    <m:sSup>
                      <m:sSupPr>
                        <m:ctrlPr>
                          <w:rPr>
                            <w:rStyle w:val="un"/>
                            <w:rFonts w:ascii="Cambria Math" w:hAnsi="Cambria Math" w:cs="Arial"/>
                            <w:i/>
                          </w:rPr>
                        </m:ctrlPr>
                      </m:sSupPr>
                      <m:e>
                        <m:r>
                          <w:rPr>
                            <w:rStyle w:val="un"/>
                            <w:rFonts w:ascii="Cambria Math" w:hAnsi="Cambria Math" w:cs="Arial"/>
                          </w:rPr>
                          <m:t>s</m:t>
                        </m:r>
                      </m:e>
                      <m:sup>
                        <m:r>
                          <w:rPr>
                            <w:rStyle w:val="un"/>
                            <w:rFonts w:ascii="Cambria Math" w:hAnsi="Cambria Math" w:cs="Arial"/>
                          </w:rPr>
                          <m:t>2</m:t>
                        </m:r>
                      </m:sup>
                    </m:sSup>
                  </m:den>
                </m:f>
              </m:oMath>
            </m:oMathPara>
          </w:p>
          <w:p w:rsidR="001C172F" w:rsidRDefault="001C172F" w:rsidP="003F1113">
            <w:pPr>
              <w:rPr>
                <w:rFonts w:ascii="Arial" w:hAnsi="Arial" w:cs="Arial"/>
                <w:sz w:val="24"/>
                <w:szCs w:val="24"/>
              </w:rPr>
            </w:pPr>
          </w:p>
          <w:p w:rsidR="001C172F" w:rsidRPr="00CB593B" w:rsidRDefault="00CB593B" w:rsidP="00CB593B">
            <w:pPr>
              <w:pStyle w:val="u"/>
              <w:shd w:val="clear" w:color="auto" w:fill="FFFFFF"/>
              <w:spacing w:before="0" w:beforeAutospacing="0" w:after="0" w:afterAutospacing="0" w:line="345" w:lineRule="atLeast"/>
              <w:rPr>
                <w:rFonts w:ascii="Arial" w:hAnsi="Arial" w:cs="Arial"/>
              </w:rPr>
            </w:pPr>
            <m:oMathPara>
              <m:oMath>
                <m:r>
                  <w:rPr>
                    <w:rStyle w:val="un"/>
                    <w:rFonts w:ascii="Cambria Math" w:hAnsi="Cambria Math" w:cs="Arial"/>
                  </w:rPr>
                  <m:t>F=12.5 N</m:t>
                </m:r>
                <w:commentRangeEnd w:id="214"/>
                <m:r>
                  <m:rPr>
                    <m:sty m:val="p"/>
                  </m:rPr>
                  <w:rPr>
                    <w:rStyle w:val="Refdecomentario"/>
                    <w:rFonts w:ascii="Calibri" w:eastAsia="Calibri" w:hAnsi="Calibri"/>
                    <w:lang w:val="es-MX" w:eastAsia="en-US"/>
                  </w:rPr>
                  <w:commentReference w:id="214"/>
                </m:r>
              </m:oMath>
            </m:oMathPara>
          </w:p>
          <w:p w:rsidR="001C172F" w:rsidRPr="001C172F" w:rsidRDefault="001C172F" w:rsidP="003F1113">
            <w:pPr>
              <w:rPr>
                <w:rFonts w:ascii="Arial" w:hAnsi="Arial" w:cs="Arial"/>
                <w:sz w:val="24"/>
                <w:szCs w:val="24"/>
              </w:rPr>
            </w:pPr>
          </w:p>
        </w:tc>
      </w:tr>
    </w:tbl>
    <w:p w:rsidR="003E52B4" w:rsidRDefault="003E52B4" w:rsidP="00F8440B">
      <w:pPr>
        <w:pStyle w:val="u"/>
        <w:shd w:val="clear" w:color="auto" w:fill="FFFFFF"/>
        <w:spacing w:before="0" w:beforeAutospacing="0" w:after="0" w:afterAutospacing="0" w:line="345" w:lineRule="atLeast"/>
        <w:rPr>
          <w:rStyle w:val="un"/>
          <w:rFonts w:ascii="Arial" w:hAnsi="Arial" w:cs="Arial"/>
        </w:rPr>
      </w:pPr>
    </w:p>
    <w:p w:rsidR="00CB593B" w:rsidRDefault="00CB593B" w:rsidP="00F8440B">
      <w:pPr>
        <w:pStyle w:val="u"/>
        <w:shd w:val="clear" w:color="auto" w:fill="FFFFFF"/>
        <w:spacing w:before="0" w:beforeAutospacing="0" w:after="0" w:afterAutospacing="0" w:line="345" w:lineRule="atLeast"/>
        <w:rPr>
          <w:rStyle w:val="un"/>
          <w:rFonts w:ascii="Arial" w:hAnsi="Arial" w:cs="Arial"/>
        </w:rPr>
      </w:pPr>
    </w:p>
    <w:tbl>
      <w:tblPr>
        <w:tblStyle w:val="Tablaconcuadrcula"/>
        <w:tblW w:w="0" w:type="auto"/>
        <w:tblLook w:val="04A0" w:firstRow="1" w:lastRow="0" w:firstColumn="1" w:lastColumn="0" w:noHBand="0" w:noVBand="1"/>
      </w:tblPr>
      <w:tblGrid>
        <w:gridCol w:w="2518"/>
        <w:gridCol w:w="6515"/>
      </w:tblGrid>
      <w:tr w:rsidR="00CB593B" w:rsidRPr="002E3650" w:rsidTr="003F1113">
        <w:tc>
          <w:tcPr>
            <w:tcW w:w="9033" w:type="dxa"/>
            <w:gridSpan w:val="2"/>
            <w:shd w:val="clear" w:color="auto" w:fill="000000" w:themeFill="text1"/>
          </w:tcPr>
          <w:p w:rsidR="00CB593B" w:rsidRPr="002E3650" w:rsidRDefault="00CB593B" w:rsidP="003F1113">
            <w:pPr>
              <w:jc w:val="center"/>
              <w:rPr>
                <w:rFonts w:ascii="Arial" w:hAnsi="Arial" w:cs="Arial"/>
                <w:b/>
                <w:color w:val="FFFFFF" w:themeColor="background1"/>
                <w:sz w:val="24"/>
                <w:szCs w:val="24"/>
              </w:rPr>
            </w:pPr>
            <w:r w:rsidRPr="002E3650">
              <w:rPr>
                <w:rFonts w:ascii="Arial" w:hAnsi="Arial" w:cs="Arial"/>
                <w:b/>
                <w:color w:val="FFFFFF" w:themeColor="background1"/>
                <w:sz w:val="24"/>
                <w:szCs w:val="24"/>
              </w:rPr>
              <w:t>Practica: recurso nuevo</w:t>
            </w:r>
          </w:p>
        </w:tc>
      </w:tr>
      <w:tr w:rsidR="00CB593B" w:rsidRPr="002E3650" w:rsidTr="003F1113">
        <w:tc>
          <w:tcPr>
            <w:tcW w:w="2518" w:type="dxa"/>
          </w:tcPr>
          <w:p w:rsidR="00CB593B" w:rsidRPr="002E3650" w:rsidRDefault="00CB593B" w:rsidP="003F1113">
            <w:pPr>
              <w:rPr>
                <w:rFonts w:ascii="Arial" w:hAnsi="Arial" w:cs="Arial"/>
                <w:b/>
                <w:color w:val="000000"/>
                <w:sz w:val="24"/>
                <w:szCs w:val="24"/>
              </w:rPr>
            </w:pPr>
            <w:r w:rsidRPr="002E3650">
              <w:rPr>
                <w:rFonts w:ascii="Arial" w:hAnsi="Arial" w:cs="Arial"/>
                <w:b/>
                <w:color w:val="000000"/>
                <w:sz w:val="24"/>
                <w:szCs w:val="24"/>
              </w:rPr>
              <w:t>Código</w:t>
            </w:r>
          </w:p>
        </w:tc>
        <w:tc>
          <w:tcPr>
            <w:tcW w:w="6515" w:type="dxa"/>
          </w:tcPr>
          <w:p w:rsidR="00CB593B" w:rsidRPr="002E3650" w:rsidRDefault="004563C7" w:rsidP="002E3650">
            <w:pPr>
              <w:rPr>
                <w:rFonts w:ascii="Arial" w:hAnsi="Arial" w:cs="Arial"/>
                <w:b/>
                <w:color w:val="000000"/>
                <w:sz w:val="24"/>
                <w:szCs w:val="24"/>
              </w:rPr>
            </w:pPr>
            <w:r>
              <w:rPr>
                <w:rFonts w:ascii="Arial" w:hAnsi="Arial" w:cs="Arial"/>
                <w:color w:val="000000"/>
                <w:sz w:val="24"/>
                <w:szCs w:val="24"/>
              </w:rPr>
              <w:t>CN_07_11</w:t>
            </w:r>
            <w:r w:rsidR="002E3650" w:rsidRPr="002E3650">
              <w:rPr>
                <w:rFonts w:ascii="Arial" w:hAnsi="Arial" w:cs="Arial"/>
                <w:color w:val="000000"/>
                <w:sz w:val="24"/>
                <w:szCs w:val="24"/>
              </w:rPr>
              <w:t>_REC10</w:t>
            </w:r>
          </w:p>
        </w:tc>
      </w:tr>
      <w:tr w:rsidR="00CB593B" w:rsidRPr="002E3650" w:rsidTr="003F1113">
        <w:tc>
          <w:tcPr>
            <w:tcW w:w="2518" w:type="dxa"/>
          </w:tcPr>
          <w:p w:rsidR="00CB593B" w:rsidRPr="002E3650" w:rsidRDefault="00CB593B" w:rsidP="003F1113">
            <w:pPr>
              <w:rPr>
                <w:rFonts w:ascii="Arial" w:hAnsi="Arial" w:cs="Arial"/>
                <w:color w:val="000000"/>
                <w:sz w:val="24"/>
                <w:szCs w:val="24"/>
              </w:rPr>
            </w:pPr>
            <w:r w:rsidRPr="002E3650">
              <w:rPr>
                <w:rFonts w:ascii="Arial" w:hAnsi="Arial" w:cs="Arial"/>
                <w:b/>
                <w:color w:val="000000"/>
                <w:sz w:val="24"/>
                <w:szCs w:val="24"/>
              </w:rPr>
              <w:t>Título</w:t>
            </w:r>
          </w:p>
        </w:tc>
        <w:tc>
          <w:tcPr>
            <w:tcW w:w="6515" w:type="dxa"/>
          </w:tcPr>
          <w:p w:rsidR="00CB593B" w:rsidRPr="002E3650" w:rsidRDefault="002E3650" w:rsidP="003F1113">
            <w:pPr>
              <w:rPr>
                <w:rFonts w:ascii="Arial" w:hAnsi="Arial" w:cs="Arial"/>
                <w:color w:val="000000"/>
                <w:sz w:val="24"/>
                <w:szCs w:val="24"/>
              </w:rPr>
            </w:pPr>
            <w:r w:rsidRPr="002E3650">
              <w:rPr>
                <w:rFonts w:ascii="Arial" w:hAnsi="Arial" w:cs="Arial"/>
                <w:color w:val="000000"/>
                <w:sz w:val="24"/>
                <w:szCs w:val="24"/>
              </w:rPr>
              <w:t>Cálculo de fuerzas</w:t>
            </w:r>
          </w:p>
        </w:tc>
      </w:tr>
      <w:tr w:rsidR="00CB593B" w:rsidRPr="002E3650" w:rsidTr="003F1113">
        <w:tc>
          <w:tcPr>
            <w:tcW w:w="2518" w:type="dxa"/>
          </w:tcPr>
          <w:p w:rsidR="00CB593B" w:rsidRPr="002E3650" w:rsidRDefault="00CB593B" w:rsidP="003F1113">
            <w:pPr>
              <w:rPr>
                <w:rFonts w:ascii="Arial" w:hAnsi="Arial" w:cs="Arial"/>
                <w:color w:val="000000"/>
                <w:sz w:val="24"/>
                <w:szCs w:val="24"/>
              </w:rPr>
            </w:pPr>
            <w:r w:rsidRPr="002E3650">
              <w:rPr>
                <w:rFonts w:ascii="Arial" w:hAnsi="Arial" w:cs="Arial"/>
                <w:b/>
                <w:color w:val="000000"/>
                <w:sz w:val="24"/>
                <w:szCs w:val="24"/>
              </w:rPr>
              <w:t>Descripción</w:t>
            </w:r>
          </w:p>
        </w:tc>
        <w:tc>
          <w:tcPr>
            <w:tcW w:w="6515" w:type="dxa"/>
          </w:tcPr>
          <w:p w:rsidR="007B4233" w:rsidRPr="002E3650" w:rsidRDefault="007B4233" w:rsidP="003F1113">
            <w:pPr>
              <w:rPr>
                <w:rFonts w:ascii="Arial" w:hAnsi="Arial" w:cs="Arial"/>
                <w:color w:val="000000"/>
                <w:sz w:val="24"/>
                <w:szCs w:val="24"/>
              </w:rPr>
            </w:pPr>
            <w:r>
              <w:rPr>
                <w:rFonts w:ascii="Arial" w:hAnsi="Arial" w:cs="Arial"/>
                <w:color w:val="000000"/>
                <w:sz w:val="24"/>
                <w:szCs w:val="24"/>
              </w:rPr>
              <w:t>Actividades para calcular fuerzas</w:t>
            </w:r>
            <w:r w:rsidR="00A4238C">
              <w:rPr>
                <w:rFonts w:ascii="Arial" w:hAnsi="Arial" w:cs="Arial"/>
                <w:color w:val="000000"/>
                <w:sz w:val="24"/>
                <w:szCs w:val="24"/>
              </w:rPr>
              <w:t xml:space="preserve"> M4A</w:t>
            </w:r>
            <w:r w:rsidR="00A4238C" w:rsidRPr="00A4238C">
              <w:rPr>
                <w:rFonts w:ascii="Arial" w:hAnsi="Arial" w:cs="Arial"/>
                <w:color w:val="000000"/>
                <w:sz w:val="24"/>
                <w:szCs w:val="24"/>
              </w:rPr>
              <w:t>CN_07_11_CO_10</w:t>
            </w:r>
          </w:p>
        </w:tc>
      </w:tr>
    </w:tbl>
    <w:p w:rsidR="003E52B4" w:rsidRDefault="003E52B4" w:rsidP="00F8440B">
      <w:pPr>
        <w:pStyle w:val="u"/>
        <w:shd w:val="clear" w:color="auto" w:fill="FFFFFF"/>
        <w:spacing w:before="0" w:beforeAutospacing="0" w:after="0" w:afterAutospacing="0" w:line="345" w:lineRule="atLeast"/>
        <w:rPr>
          <w:rStyle w:val="un"/>
          <w:rFonts w:ascii="Arial" w:hAnsi="Arial" w:cs="Arial"/>
        </w:rPr>
      </w:pPr>
    </w:p>
    <w:p w:rsidR="000A27E9" w:rsidRDefault="000A27E9" w:rsidP="00F8440B">
      <w:pPr>
        <w:pStyle w:val="u"/>
        <w:shd w:val="clear" w:color="auto" w:fill="FFFFFF"/>
        <w:spacing w:before="0" w:beforeAutospacing="0" w:after="0" w:afterAutospacing="0" w:line="345" w:lineRule="atLeast"/>
        <w:rPr>
          <w:rStyle w:val="un"/>
          <w:rFonts w:ascii="Arial" w:hAnsi="Arial" w:cs="Arial"/>
        </w:rPr>
      </w:pPr>
    </w:p>
    <w:p w:rsidR="004217B4" w:rsidRPr="00F8440B" w:rsidRDefault="004217B4" w:rsidP="004217B4">
      <w:pPr>
        <w:spacing w:after="0"/>
        <w:rPr>
          <w:rFonts w:ascii="Arial" w:hAnsi="Arial" w:cs="Arial"/>
          <w:b/>
          <w:bCs/>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del w:id="215" w:author="ASISTENTE ALEJO" w:date="2015-04-21T13:50:00Z">
        <w:r w:rsidRPr="004E5E51" w:rsidDel="00D0577C">
          <w:rPr>
            <w:rFonts w:ascii="Times" w:hAnsi="Times"/>
            <w:b/>
          </w:rPr>
          <w:delText>1.</w:delText>
        </w:r>
        <w:r w:rsidDel="00D0577C">
          <w:rPr>
            <w:rFonts w:ascii="Arial" w:hAnsi="Arial" w:cs="Arial"/>
            <w:b/>
          </w:rPr>
          <w:delText xml:space="preserve">2.2 </w:delText>
        </w:r>
        <w:r w:rsidRPr="00B82DA2" w:rsidDel="00D0577C">
          <w:rPr>
            <w:rFonts w:ascii="Arial" w:hAnsi="Arial" w:cs="Arial"/>
            <w:b/>
          </w:rPr>
          <w:delText xml:space="preserve"> </w:delText>
        </w:r>
      </w:del>
      <w:ins w:id="216" w:author="ASISTENTE ALEJO" w:date="2015-04-21T13:50:00Z">
        <w:r w:rsidR="00D0577C">
          <w:rPr>
            <w:rFonts w:ascii="Arial" w:hAnsi="Arial" w:cs="Arial"/>
            <w:b/>
          </w:rPr>
          <w:t xml:space="preserve">1.2.2 </w:t>
        </w:r>
      </w:ins>
      <w:r w:rsidRPr="004217B4">
        <w:rPr>
          <w:rFonts w:ascii="Arial" w:hAnsi="Arial" w:cs="Arial"/>
          <w:b/>
        </w:rPr>
        <w:t xml:space="preserve">Instrumentos de </w:t>
      </w:r>
      <w:proofErr w:type="spellStart"/>
      <w:r w:rsidRPr="004217B4">
        <w:rPr>
          <w:rFonts w:ascii="Arial" w:hAnsi="Arial" w:cs="Arial"/>
          <w:b/>
        </w:rPr>
        <w:t>medida</w:t>
      </w:r>
      <w:ins w:id="217" w:author="ASISTENTE ALEJO" w:date="2015-04-21T13:50:00Z">
        <w:r w:rsidR="00D0577C">
          <w:rPr>
            <w:rFonts w:ascii="Arial" w:hAnsi="Arial" w:cs="Arial"/>
            <w:b/>
          </w:rPr>
          <w:t>ción</w:t>
        </w:r>
        <w:proofErr w:type="spellEnd"/>
        <w:r w:rsidR="00D0577C">
          <w:rPr>
            <w:rFonts w:ascii="Arial" w:hAnsi="Arial" w:cs="Arial"/>
            <w:b/>
          </w:rPr>
          <w:t xml:space="preserve"> de la fuerza</w:t>
        </w:r>
      </w:ins>
    </w:p>
    <w:p w:rsidR="000C44BE" w:rsidRDefault="000C44BE" w:rsidP="000C44BE">
      <w:pPr>
        <w:shd w:val="clear" w:color="auto" w:fill="FFFFFF"/>
        <w:spacing w:before="100" w:beforeAutospacing="1" w:after="100" w:afterAutospacing="1"/>
        <w:rPr>
          <w:rFonts w:ascii="Arial" w:eastAsia="Times New Roman" w:hAnsi="Arial" w:cs="Arial"/>
          <w:lang w:val="es-ES" w:eastAsia="es-CO"/>
        </w:rPr>
      </w:pPr>
      <w:r w:rsidRPr="000C44BE">
        <w:rPr>
          <w:rFonts w:ascii="Arial" w:eastAsia="Times New Roman" w:hAnsi="Arial" w:cs="Arial"/>
          <w:lang w:val="es-ES" w:eastAsia="es-CO"/>
        </w:rPr>
        <w:t xml:space="preserve">Para medir la intensidad de las fuerzas se usa un instrumento llamado </w:t>
      </w:r>
      <w:r w:rsidRPr="000C44BE">
        <w:rPr>
          <w:rFonts w:ascii="Arial" w:eastAsia="Times New Roman" w:hAnsi="Arial" w:cs="Arial"/>
          <w:b/>
          <w:bCs/>
          <w:lang w:val="es-ES" w:eastAsia="es-CO"/>
        </w:rPr>
        <w:t>dinamómetro</w:t>
      </w:r>
      <w:ins w:id="218" w:author="ASISTENTE ALEJO" w:date="2015-04-23T13:24:00Z">
        <w:r w:rsidR="00610BDA">
          <w:rPr>
            <w:rFonts w:ascii="Arial" w:eastAsia="Times New Roman" w:hAnsi="Arial" w:cs="Arial"/>
            <w:b/>
            <w:bCs/>
            <w:lang w:val="es-ES" w:eastAsia="es-CO"/>
          </w:rPr>
          <w:t>,</w:t>
        </w:r>
      </w:ins>
      <w:r>
        <w:rPr>
          <w:rFonts w:ascii="Arial" w:eastAsia="Times New Roman" w:hAnsi="Arial" w:cs="Arial"/>
          <w:b/>
          <w:bCs/>
          <w:lang w:val="es-ES" w:eastAsia="es-CO"/>
        </w:rPr>
        <w:t xml:space="preserve"> </w:t>
      </w:r>
      <w:r w:rsidRPr="000C44BE">
        <w:rPr>
          <w:rFonts w:ascii="Arial" w:eastAsia="Times New Roman" w:hAnsi="Arial" w:cs="Arial"/>
          <w:bCs/>
          <w:lang w:val="es-ES" w:eastAsia="es-CO"/>
        </w:rPr>
        <w:t>que es</w:t>
      </w:r>
      <w:r w:rsidRPr="000C44BE">
        <w:rPr>
          <w:rFonts w:ascii="Arial" w:eastAsia="Times New Roman" w:hAnsi="Arial" w:cs="Arial"/>
          <w:lang w:val="es-ES" w:eastAsia="es-CO"/>
        </w:rPr>
        <w:t xml:space="preserve"> un </w:t>
      </w:r>
      <w:r>
        <w:rPr>
          <w:rFonts w:ascii="Arial" w:eastAsia="Times New Roman" w:hAnsi="Arial" w:cs="Arial"/>
          <w:lang w:val="es-ES" w:eastAsia="es-CO"/>
        </w:rPr>
        <w:t xml:space="preserve">resorte </w:t>
      </w:r>
      <w:r w:rsidRPr="000C44BE">
        <w:rPr>
          <w:rFonts w:ascii="Arial" w:eastAsia="Times New Roman" w:hAnsi="Arial" w:cs="Arial"/>
          <w:lang w:val="es-ES" w:eastAsia="es-CO"/>
        </w:rPr>
        <w:t xml:space="preserve">que se estira al colgar un cuerpo de uno de sus extremos. El valor de la fuerza aplicada se mide en </w:t>
      </w:r>
      <w:r w:rsidR="000A27E9" w:rsidRPr="000C44BE">
        <w:rPr>
          <w:rFonts w:ascii="Arial" w:eastAsia="Times New Roman" w:hAnsi="Arial" w:cs="Arial"/>
          <w:lang w:val="es-ES" w:eastAsia="es-CO"/>
        </w:rPr>
        <w:t>Newton</w:t>
      </w:r>
      <w:r w:rsidRPr="000C44BE">
        <w:rPr>
          <w:rFonts w:ascii="Arial" w:eastAsia="Times New Roman" w:hAnsi="Arial" w:cs="Arial"/>
          <w:lang w:val="es-ES" w:eastAsia="es-CO"/>
        </w:rPr>
        <w:t xml:space="preserve"> (N) en una escala </w:t>
      </w:r>
      <w:r>
        <w:rPr>
          <w:rFonts w:ascii="Arial" w:eastAsia="Times New Roman" w:hAnsi="Arial" w:cs="Arial"/>
          <w:lang w:val="es-ES" w:eastAsia="es-CO"/>
        </w:rPr>
        <w:t>impresa en el cuerpo del dinamómetro</w:t>
      </w:r>
      <w:r w:rsidRPr="000C44BE">
        <w:rPr>
          <w:rFonts w:ascii="Arial" w:eastAsia="Times New Roman" w:hAnsi="Arial" w:cs="Arial"/>
          <w:lang w:val="es-ES" w:eastAsia="es-CO"/>
        </w:rPr>
        <w:t xml:space="preserve">. El alargamiento del </w:t>
      </w:r>
      <w:r>
        <w:rPr>
          <w:rFonts w:ascii="Arial" w:eastAsia="Times New Roman" w:hAnsi="Arial" w:cs="Arial"/>
          <w:lang w:val="es-ES" w:eastAsia="es-CO"/>
        </w:rPr>
        <w:t>resorte</w:t>
      </w:r>
      <w:r w:rsidRPr="000C44BE">
        <w:rPr>
          <w:rFonts w:ascii="Arial" w:eastAsia="Times New Roman" w:hAnsi="Arial" w:cs="Arial"/>
          <w:lang w:val="es-ES" w:eastAsia="es-CO"/>
        </w:rPr>
        <w:t xml:space="preserve"> es proporcional a la intensidad de la fuerza aplicada, es decir, cuanto mayor es la fuerza, mayor es el alargamiento del </w:t>
      </w:r>
      <w:r>
        <w:rPr>
          <w:rFonts w:ascii="Arial" w:eastAsia="Times New Roman" w:hAnsi="Arial" w:cs="Arial"/>
          <w:lang w:val="es-ES" w:eastAsia="es-CO"/>
        </w:rPr>
        <w:t>resorte</w:t>
      </w:r>
      <w:r w:rsidRPr="000C44BE">
        <w:rPr>
          <w:rFonts w:ascii="Arial" w:eastAsia="Times New Roman" w:hAnsi="Arial" w:cs="Arial"/>
          <w:lang w:val="es-ES" w:eastAsia="es-CO"/>
        </w:rPr>
        <w:t xml:space="preserve">. </w:t>
      </w:r>
    </w:p>
    <w:p w:rsidR="000A27E9" w:rsidDel="00BC779C" w:rsidRDefault="000A27E9" w:rsidP="000C44BE">
      <w:pPr>
        <w:shd w:val="clear" w:color="auto" w:fill="FFFFFF"/>
        <w:spacing w:before="100" w:beforeAutospacing="1" w:after="100" w:afterAutospacing="1"/>
        <w:rPr>
          <w:del w:id="219" w:author="ASISTENTE ALEJO" w:date="2015-04-21T13:36:00Z"/>
          <w:rFonts w:ascii="Arial" w:eastAsia="Times New Roman" w:hAnsi="Arial" w:cs="Arial"/>
          <w:lang w:val="es-ES" w:eastAsia="es-CO"/>
        </w:rPr>
      </w:pPr>
    </w:p>
    <w:p w:rsidR="000A27E9" w:rsidDel="00BC779C" w:rsidRDefault="000A27E9" w:rsidP="000C44BE">
      <w:pPr>
        <w:shd w:val="clear" w:color="auto" w:fill="FFFFFF"/>
        <w:spacing w:before="100" w:beforeAutospacing="1" w:after="100" w:afterAutospacing="1"/>
        <w:rPr>
          <w:del w:id="220" w:author="ASISTENTE ALEJO" w:date="2015-04-21T13:36:00Z"/>
          <w:rFonts w:ascii="Arial" w:eastAsia="Times New Roman" w:hAnsi="Arial" w:cs="Arial"/>
          <w:lang w:val="es-ES" w:eastAsia="es-CO"/>
        </w:rPr>
      </w:pPr>
    </w:p>
    <w:p w:rsidR="000A27E9" w:rsidDel="00BC779C" w:rsidRDefault="000A27E9" w:rsidP="000C44BE">
      <w:pPr>
        <w:shd w:val="clear" w:color="auto" w:fill="FFFFFF"/>
        <w:spacing w:before="100" w:beforeAutospacing="1" w:after="100" w:afterAutospacing="1"/>
        <w:rPr>
          <w:del w:id="221" w:author="ASISTENTE ALEJO" w:date="2015-04-21T13:36:00Z"/>
          <w:rFonts w:ascii="Arial" w:eastAsia="Times New Roman" w:hAnsi="Arial" w:cs="Arial"/>
          <w:lang w:val="es-ES" w:eastAsia="es-CO"/>
        </w:rPr>
      </w:pPr>
    </w:p>
    <w:p w:rsidR="000A27E9" w:rsidDel="00BC779C" w:rsidRDefault="000A27E9" w:rsidP="000C44BE">
      <w:pPr>
        <w:shd w:val="clear" w:color="auto" w:fill="FFFFFF"/>
        <w:spacing w:before="100" w:beforeAutospacing="1" w:after="100" w:afterAutospacing="1"/>
        <w:rPr>
          <w:del w:id="222" w:author="ASISTENTE ALEJO" w:date="2015-04-21T13:36:00Z"/>
          <w:rFonts w:ascii="Arial" w:eastAsia="Times New Roman" w:hAnsi="Arial" w:cs="Arial"/>
          <w:lang w:val="es-ES" w:eastAsia="es-CO"/>
        </w:rPr>
      </w:pPr>
    </w:p>
    <w:tbl>
      <w:tblPr>
        <w:tblStyle w:val="Tablaconcuadrcula"/>
        <w:tblW w:w="0" w:type="auto"/>
        <w:tblLook w:val="04A0" w:firstRow="1" w:lastRow="0" w:firstColumn="1" w:lastColumn="0" w:noHBand="0" w:noVBand="1"/>
      </w:tblPr>
      <w:tblGrid>
        <w:gridCol w:w="2485"/>
        <w:gridCol w:w="6343"/>
      </w:tblGrid>
      <w:tr w:rsidR="000C44BE" w:rsidRPr="00833DD0" w:rsidTr="000A27E9">
        <w:tc>
          <w:tcPr>
            <w:tcW w:w="8828" w:type="dxa"/>
            <w:gridSpan w:val="2"/>
            <w:shd w:val="clear" w:color="auto" w:fill="0D0D0D" w:themeFill="text1" w:themeFillTint="F2"/>
          </w:tcPr>
          <w:p w:rsidR="000C44BE" w:rsidRPr="00833DD0" w:rsidRDefault="000C44BE" w:rsidP="003F1113">
            <w:pPr>
              <w:jc w:val="center"/>
              <w:rPr>
                <w:rFonts w:ascii="Arial" w:hAnsi="Arial" w:cs="Arial"/>
                <w:b/>
                <w:color w:val="FFFFFF" w:themeColor="background1"/>
                <w:sz w:val="24"/>
                <w:szCs w:val="24"/>
              </w:rPr>
            </w:pPr>
            <w:r w:rsidRPr="00833DD0">
              <w:rPr>
                <w:rFonts w:ascii="Arial" w:hAnsi="Arial" w:cs="Arial"/>
                <w:b/>
                <w:color w:val="FFFFFF" w:themeColor="background1"/>
                <w:sz w:val="24"/>
                <w:szCs w:val="24"/>
              </w:rPr>
              <w:lastRenderedPageBreak/>
              <w:t>Imagen (fotografía, gráfica o ilustración)</w:t>
            </w:r>
          </w:p>
        </w:tc>
      </w:tr>
      <w:tr w:rsidR="000C44BE" w:rsidRPr="00833DD0" w:rsidTr="000A27E9">
        <w:tc>
          <w:tcPr>
            <w:tcW w:w="2485" w:type="dxa"/>
          </w:tcPr>
          <w:p w:rsidR="000C44BE" w:rsidRPr="00833DD0" w:rsidRDefault="000C44BE" w:rsidP="003F1113">
            <w:pPr>
              <w:rPr>
                <w:rFonts w:ascii="Arial" w:hAnsi="Arial" w:cs="Arial"/>
                <w:b/>
                <w:color w:val="000000"/>
                <w:sz w:val="24"/>
                <w:szCs w:val="24"/>
              </w:rPr>
            </w:pPr>
            <w:r w:rsidRPr="00833DD0">
              <w:rPr>
                <w:rFonts w:ascii="Arial" w:hAnsi="Arial" w:cs="Arial"/>
                <w:b/>
                <w:color w:val="000000"/>
                <w:sz w:val="24"/>
                <w:szCs w:val="24"/>
              </w:rPr>
              <w:t>Código</w:t>
            </w:r>
          </w:p>
        </w:tc>
        <w:tc>
          <w:tcPr>
            <w:tcW w:w="6343" w:type="dxa"/>
          </w:tcPr>
          <w:p w:rsidR="000C44BE" w:rsidRPr="00833DD0" w:rsidRDefault="000C44BE" w:rsidP="003F1113">
            <w:pPr>
              <w:rPr>
                <w:rFonts w:ascii="Arial" w:hAnsi="Arial" w:cs="Arial"/>
                <w:b/>
                <w:color w:val="000000"/>
                <w:sz w:val="24"/>
                <w:szCs w:val="24"/>
              </w:rPr>
            </w:pPr>
            <w:r w:rsidRPr="00833DD0">
              <w:rPr>
                <w:rFonts w:ascii="Arial" w:hAnsi="Arial" w:cs="Arial"/>
                <w:color w:val="000000"/>
                <w:sz w:val="24"/>
                <w:szCs w:val="24"/>
              </w:rPr>
              <w:t>CN_07_11</w:t>
            </w:r>
            <w:r>
              <w:rPr>
                <w:rFonts w:ascii="Arial" w:hAnsi="Arial" w:cs="Arial"/>
                <w:color w:val="000000"/>
                <w:sz w:val="24"/>
                <w:szCs w:val="24"/>
              </w:rPr>
              <w:t>_IMG04</w:t>
            </w:r>
          </w:p>
        </w:tc>
      </w:tr>
      <w:tr w:rsidR="000C44BE" w:rsidRPr="00833DD0" w:rsidTr="000A27E9">
        <w:tc>
          <w:tcPr>
            <w:tcW w:w="2485" w:type="dxa"/>
          </w:tcPr>
          <w:p w:rsidR="000C44BE" w:rsidRPr="00833DD0" w:rsidRDefault="000C44BE" w:rsidP="003F1113">
            <w:pPr>
              <w:rPr>
                <w:rFonts w:ascii="Arial" w:hAnsi="Arial" w:cs="Arial"/>
                <w:color w:val="000000"/>
                <w:sz w:val="24"/>
                <w:szCs w:val="24"/>
              </w:rPr>
            </w:pPr>
            <w:r w:rsidRPr="00833DD0">
              <w:rPr>
                <w:rFonts w:ascii="Arial" w:hAnsi="Arial" w:cs="Arial"/>
                <w:b/>
                <w:color w:val="000000"/>
                <w:sz w:val="24"/>
                <w:szCs w:val="24"/>
              </w:rPr>
              <w:t>Descripción</w:t>
            </w:r>
          </w:p>
        </w:tc>
        <w:tc>
          <w:tcPr>
            <w:tcW w:w="6343" w:type="dxa"/>
          </w:tcPr>
          <w:p w:rsidR="000C44BE" w:rsidRPr="00833DD0" w:rsidRDefault="00C86D4B" w:rsidP="003F1113">
            <w:pPr>
              <w:rPr>
                <w:rFonts w:ascii="Arial" w:hAnsi="Arial" w:cs="Arial"/>
                <w:color w:val="000000"/>
                <w:sz w:val="24"/>
                <w:szCs w:val="24"/>
              </w:rPr>
            </w:pPr>
            <w:r>
              <w:rPr>
                <w:rFonts w:ascii="Arial" w:hAnsi="Arial" w:cs="Arial"/>
                <w:color w:val="000000"/>
                <w:sz w:val="24"/>
                <w:szCs w:val="24"/>
              </w:rPr>
              <w:t>Dinamómetro</w:t>
            </w:r>
          </w:p>
        </w:tc>
      </w:tr>
      <w:tr w:rsidR="000C44BE" w:rsidRPr="00833DD0" w:rsidTr="000A27E9">
        <w:tc>
          <w:tcPr>
            <w:tcW w:w="2485" w:type="dxa"/>
          </w:tcPr>
          <w:p w:rsidR="000C44BE" w:rsidRPr="00833DD0" w:rsidRDefault="000C44BE" w:rsidP="003F1113">
            <w:pPr>
              <w:rPr>
                <w:rFonts w:ascii="Arial" w:hAnsi="Arial" w:cs="Arial"/>
                <w:color w:val="000000"/>
                <w:sz w:val="24"/>
                <w:szCs w:val="24"/>
              </w:rPr>
            </w:pPr>
            <w:r w:rsidRPr="00833DD0">
              <w:rPr>
                <w:rFonts w:ascii="Arial" w:hAnsi="Arial" w:cs="Arial"/>
                <w:b/>
                <w:color w:val="000000"/>
                <w:sz w:val="24"/>
                <w:szCs w:val="24"/>
              </w:rPr>
              <w:t xml:space="preserve">Código </w:t>
            </w:r>
            <w:proofErr w:type="spellStart"/>
            <w:r w:rsidRPr="00833DD0">
              <w:rPr>
                <w:rFonts w:ascii="Arial" w:hAnsi="Arial" w:cs="Arial"/>
                <w:b/>
                <w:color w:val="000000"/>
                <w:sz w:val="24"/>
                <w:szCs w:val="24"/>
              </w:rPr>
              <w:t>Shutterstock</w:t>
            </w:r>
            <w:proofErr w:type="spellEnd"/>
            <w:r w:rsidRPr="00833DD0">
              <w:rPr>
                <w:rFonts w:ascii="Arial" w:hAnsi="Arial" w:cs="Arial"/>
                <w:b/>
                <w:color w:val="000000"/>
                <w:sz w:val="24"/>
                <w:szCs w:val="24"/>
              </w:rPr>
              <w:t xml:space="preserve"> (o URL o la ruta en </w:t>
            </w:r>
            <w:proofErr w:type="spellStart"/>
            <w:r w:rsidRPr="00833DD0">
              <w:rPr>
                <w:rFonts w:ascii="Arial" w:hAnsi="Arial" w:cs="Arial"/>
                <w:b/>
                <w:color w:val="000000"/>
                <w:sz w:val="24"/>
                <w:szCs w:val="24"/>
              </w:rPr>
              <w:t>AulaPlaneta</w:t>
            </w:r>
            <w:proofErr w:type="spellEnd"/>
            <w:r w:rsidRPr="00833DD0">
              <w:rPr>
                <w:rFonts w:ascii="Arial" w:hAnsi="Arial" w:cs="Arial"/>
                <w:b/>
                <w:color w:val="000000"/>
                <w:sz w:val="24"/>
                <w:szCs w:val="24"/>
              </w:rPr>
              <w:t>)</w:t>
            </w:r>
          </w:p>
        </w:tc>
        <w:tc>
          <w:tcPr>
            <w:tcW w:w="6343" w:type="dxa"/>
          </w:tcPr>
          <w:p w:rsidR="000C44BE" w:rsidRDefault="00853B8B" w:rsidP="003F1113">
            <w:pPr>
              <w:rPr>
                <w:rFonts w:ascii="Arial" w:hAnsi="Arial" w:cs="Arial"/>
                <w:color w:val="000000"/>
              </w:rPr>
            </w:pPr>
            <w:r>
              <w:rPr>
                <w:rFonts w:ascii="Arial" w:hAnsi="Arial" w:cs="Arial"/>
                <w:noProof/>
                <w:color w:val="333333"/>
                <w:shd w:val="clear" w:color="auto" w:fill="FFFFFF"/>
                <w:lang w:val="es-ES" w:eastAsia="es-ES"/>
              </w:rPr>
              <w:drawing>
                <wp:anchor distT="0" distB="0" distL="114300" distR="114300" simplePos="0" relativeHeight="251661312" behindDoc="0" locked="0" layoutInCell="1" allowOverlap="1" wp14:anchorId="533872F8" wp14:editId="379F76A0">
                  <wp:simplePos x="0" y="0"/>
                  <wp:positionH relativeFrom="margin">
                    <wp:posOffset>1020445</wp:posOffset>
                  </wp:positionH>
                  <wp:positionV relativeFrom="paragraph">
                    <wp:posOffset>42545</wp:posOffset>
                  </wp:positionV>
                  <wp:extent cx="1478280" cy="825790"/>
                  <wp:effectExtent l="0" t="0" r="762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78280" cy="825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4BE" w:rsidRDefault="000C44BE" w:rsidP="003F1113">
            <w:pPr>
              <w:rPr>
                <w:rFonts w:ascii="Arial" w:hAnsi="Arial" w:cs="Arial"/>
                <w:color w:val="000000"/>
              </w:rPr>
            </w:pPr>
          </w:p>
          <w:p w:rsidR="000C44BE" w:rsidRDefault="000C44BE" w:rsidP="003F1113">
            <w:pPr>
              <w:rPr>
                <w:rFonts w:ascii="Arial" w:hAnsi="Arial" w:cs="Arial"/>
                <w:color w:val="000000"/>
              </w:rPr>
            </w:pPr>
          </w:p>
          <w:p w:rsidR="000C44BE" w:rsidRDefault="000C44BE" w:rsidP="003F1113">
            <w:pPr>
              <w:rPr>
                <w:rFonts w:ascii="Arial" w:hAnsi="Arial" w:cs="Arial"/>
                <w:color w:val="000000"/>
              </w:rPr>
            </w:pPr>
          </w:p>
          <w:p w:rsidR="000C44BE" w:rsidRDefault="000C44BE" w:rsidP="003F1113">
            <w:pPr>
              <w:rPr>
                <w:rFonts w:ascii="Arial" w:hAnsi="Arial" w:cs="Arial"/>
                <w:color w:val="000000"/>
              </w:rPr>
            </w:pPr>
          </w:p>
          <w:p w:rsidR="000C44BE" w:rsidRDefault="000C44BE" w:rsidP="003F1113">
            <w:pPr>
              <w:rPr>
                <w:rFonts w:ascii="Arial" w:hAnsi="Arial" w:cs="Arial"/>
                <w:color w:val="000000"/>
              </w:rPr>
            </w:pPr>
          </w:p>
          <w:p w:rsidR="000C44BE" w:rsidRDefault="000C44BE" w:rsidP="003F1113">
            <w:pPr>
              <w:rPr>
                <w:rFonts w:ascii="Arial" w:hAnsi="Arial" w:cs="Arial"/>
                <w:color w:val="000000"/>
              </w:rPr>
            </w:pPr>
          </w:p>
          <w:p w:rsidR="000C44BE" w:rsidRDefault="000C44BE" w:rsidP="003F1113">
            <w:pPr>
              <w:rPr>
                <w:rFonts w:ascii="Arial" w:hAnsi="Arial" w:cs="Arial"/>
                <w:color w:val="000000"/>
              </w:rPr>
            </w:pPr>
          </w:p>
          <w:p w:rsidR="000C44BE" w:rsidRDefault="000C44BE" w:rsidP="003F1113">
            <w:pPr>
              <w:rPr>
                <w:rFonts w:ascii="Arial" w:hAnsi="Arial" w:cs="Arial"/>
                <w:color w:val="000000"/>
              </w:rPr>
            </w:pPr>
          </w:p>
          <w:p w:rsidR="000C44BE" w:rsidRPr="003F4492" w:rsidRDefault="00853B8B" w:rsidP="003F1113">
            <w:pPr>
              <w:rPr>
                <w:rFonts w:ascii="Arial" w:hAnsi="Arial" w:cs="Arial"/>
                <w:color w:val="000000"/>
              </w:rPr>
            </w:pPr>
            <w:r>
              <w:rPr>
                <w:rFonts w:ascii="Arial" w:hAnsi="Arial" w:cs="Arial"/>
                <w:color w:val="000000"/>
              </w:rPr>
              <w:t>Dibujar varios dinamómetros</w:t>
            </w:r>
          </w:p>
        </w:tc>
      </w:tr>
      <w:tr w:rsidR="000C44BE" w:rsidRPr="00833DD0" w:rsidTr="000A27E9">
        <w:tc>
          <w:tcPr>
            <w:tcW w:w="2485" w:type="dxa"/>
          </w:tcPr>
          <w:p w:rsidR="000C44BE" w:rsidRPr="00833DD0" w:rsidRDefault="000C44BE" w:rsidP="003F1113">
            <w:pPr>
              <w:rPr>
                <w:rFonts w:ascii="Arial" w:hAnsi="Arial" w:cs="Arial"/>
                <w:color w:val="000000"/>
                <w:sz w:val="24"/>
                <w:szCs w:val="24"/>
              </w:rPr>
            </w:pPr>
            <w:r w:rsidRPr="00833DD0">
              <w:rPr>
                <w:rFonts w:ascii="Arial" w:hAnsi="Arial" w:cs="Arial"/>
                <w:b/>
                <w:color w:val="000000"/>
                <w:sz w:val="24"/>
                <w:szCs w:val="24"/>
              </w:rPr>
              <w:t>Pie de imagen</w:t>
            </w:r>
          </w:p>
        </w:tc>
        <w:tc>
          <w:tcPr>
            <w:tcW w:w="6343" w:type="dxa"/>
          </w:tcPr>
          <w:p w:rsidR="000C44BE" w:rsidRPr="00853B8B" w:rsidRDefault="00853B8B" w:rsidP="003F1113">
            <w:pPr>
              <w:rPr>
                <w:rFonts w:ascii="Arial" w:hAnsi="Arial" w:cs="Arial"/>
                <w:color w:val="000000"/>
                <w:sz w:val="24"/>
                <w:szCs w:val="24"/>
              </w:rPr>
            </w:pPr>
            <w:r w:rsidRPr="00853B8B">
              <w:rPr>
                <w:rFonts w:ascii="Arial" w:hAnsi="Arial" w:cs="Arial"/>
                <w:sz w:val="24"/>
                <w:szCs w:val="24"/>
                <w:lang w:val="es-ES"/>
              </w:rPr>
              <w:t xml:space="preserve">Los </w:t>
            </w:r>
            <w:r w:rsidRPr="00853B8B">
              <w:rPr>
                <w:rFonts w:ascii="Arial" w:hAnsi="Arial" w:cs="Arial"/>
                <w:b/>
                <w:bCs/>
                <w:sz w:val="24"/>
                <w:szCs w:val="24"/>
                <w:lang w:val="es-ES"/>
              </w:rPr>
              <w:t>dinamómetros</w:t>
            </w:r>
            <w:r w:rsidRPr="00853B8B">
              <w:rPr>
                <w:rFonts w:ascii="Arial" w:hAnsi="Arial" w:cs="Arial"/>
                <w:sz w:val="24"/>
                <w:szCs w:val="24"/>
                <w:lang w:val="es-ES"/>
              </w:rPr>
              <w:t xml:space="preserve"> son instrumentos elásticos utilizados para medir la intensidad de las fuerzas.</w:t>
            </w:r>
          </w:p>
        </w:tc>
      </w:tr>
    </w:tbl>
    <w:p w:rsidR="000854C2" w:rsidRDefault="000854C2" w:rsidP="00081745">
      <w:pPr>
        <w:spacing w:after="0"/>
        <w:rPr>
          <w:ins w:id="223" w:author="ASISTENTE ALEJO" w:date="2015-04-21T13:43:00Z"/>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36"/>
      </w:tblGrid>
      <w:tr w:rsidR="00D0577C" w:rsidRPr="005D1738" w:rsidTr="004152CF">
        <w:trPr>
          <w:ins w:id="224" w:author="ASISTENTE ALEJO" w:date="2015-04-21T13:43:00Z"/>
        </w:trPr>
        <w:tc>
          <w:tcPr>
            <w:tcW w:w="9054" w:type="dxa"/>
            <w:gridSpan w:val="2"/>
            <w:shd w:val="clear" w:color="auto" w:fill="000000" w:themeFill="text1"/>
          </w:tcPr>
          <w:p w:rsidR="00D0577C" w:rsidRPr="005D1738" w:rsidRDefault="00D0577C" w:rsidP="004152CF">
            <w:pPr>
              <w:jc w:val="center"/>
              <w:rPr>
                <w:ins w:id="225" w:author="ASISTENTE ALEJO" w:date="2015-04-21T13:43:00Z"/>
                <w:rFonts w:ascii="Times New Roman" w:hAnsi="Times New Roman" w:cs="Times New Roman"/>
                <w:b/>
                <w:color w:val="FFFFFF" w:themeColor="background1"/>
              </w:rPr>
            </w:pPr>
            <w:ins w:id="226" w:author="ASISTENTE ALEJO" w:date="2015-04-21T13:43:00Z">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ins>
          </w:p>
        </w:tc>
      </w:tr>
      <w:tr w:rsidR="00D0577C" w:rsidRPr="00053744" w:rsidTr="004152CF">
        <w:trPr>
          <w:ins w:id="227" w:author="ASISTENTE ALEJO" w:date="2015-04-21T13:43:00Z"/>
        </w:trPr>
        <w:tc>
          <w:tcPr>
            <w:tcW w:w="2518" w:type="dxa"/>
          </w:tcPr>
          <w:p w:rsidR="00D0577C" w:rsidRPr="00053744" w:rsidRDefault="00D0577C" w:rsidP="004152CF">
            <w:pPr>
              <w:rPr>
                <w:ins w:id="228" w:author="ASISTENTE ALEJO" w:date="2015-04-21T13:43:00Z"/>
                <w:rFonts w:ascii="Times New Roman" w:hAnsi="Times New Roman" w:cs="Times New Roman"/>
                <w:b/>
                <w:color w:val="000000"/>
                <w:sz w:val="18"/>
                <w:szCs w:val="18"/>
              </w:rPr>
            </w:pPr>
            <w:ins w:id="229" w:author="ASISTENTE ALEJO" w:date="2015-04-21T13:43:00Z">
              <w:r w:rsidRPr="00053744">
                <w:rPr>
                  <w:rFonts w:ascii="Times New Roman" w:hAnsi="Times New Roman" w:cs="Times New Roman"/>
                  <w:b/>
                  <w:color w:val="000000"/>
                  <w:sz w:val="18"/>
                  <w:szCs w:val="18"/>
                </w:rPr>
                <w:t>Código</w:t>
              </w:r>
            </w:ins>
          </w:p>
        </w:tc>
        <w:tc>
          <w:tcPr>
            <w:tcW w:w="6536" w:type="dxa"/>
          </w:tcPr>
          <w:p w:rsidR="00D0577C" w:rsidRPr="00053744" w:rsidRDefault="00D0577C" w:rsidP="004152CF">
            <w:pPr>
              <w:rPr>
                <w:ins w:id="230" w:author="ASISTENTE ALEJO" w:date="2015-04-21T13:43:00Z"/>
                <w:rFonts w:ascii="Times New Roman" w:hAnsi="Times New Roman" w:cs="Times New Roman"/>
                <w:b/>
                <w:color w:val="000000"/>
                <w:sz w:val="18"/>
                <w:szCs w:val="18"/>
              </w:rPr>
            </w:pPr>
            <w:ins w:id="231" w:author="ASISTENTE ALEJO" w:date="2015-04-21T13:46:00Z">
              <w:r>
                <w:rPr>
                  <w:rFonts w:ascii="Arial" w:hAnsi="Arial" w:cs="Arial"/>
                  <w:color w:val="000000"/>
                  <w:sz w:val="24"/>
                  <w:szCs w:val="24"/>
                </w:rPr>
                <w:t>CN_07_11</w:t>
              </w:r>
              <w:r w:rsidRPr="00FD01F4">
                <w:rPr>
                  <w:rFonts w:ascii="Arial" w:hAnsi="Arial" w:cs="Arial"/>
                  <w:color w:val="000000"/>
                  <w:sz w:val="24"/>
                  <w:szCs w:val="24"/>
                </w:rPr>
                <w:t>_REC</w:t>
              </w:r>
              <w:r>
                <w:rPr>
                  <w:rFonts w:ascii="Arial" w:hAnsi="Arial" w:cs="Arial"/>
                  <w:color w:val="000000"/>
                  <w:sz w:val="24"/>
                  <w:szCs w:val="24"/>
                </w:rPr>
                <w:t>2</w:t>
              </w:r>
              <w:r w:rsidRPr="00FD01F4">
                <w:rPr>
                  <w:rFonts w:ascii="Arial" w:hAnsi="Arial" w:cs="Arial"/>
                  <w:color w:val="000000"/>
                  <w:sz w:val="24"/>
                  <w:szCs w:val="24"/>
                </w:rPr>
                <w:t>0</w:t>
              </w:r>
            </w:ins>
          </w:p>
        </w:tc>
      </w:tr>
      <w:tr w:rsidR="00D0577C" w:rsidRPr="00053744" w:rsidTr="004152CF">
        <w:trPr>
          <w:ins w:id="232" w:author="ASISTENTE ALEJO" w:date="2015-04-21T13:43:00Z"/>
        </w:trPr>
        <w:tc>
          <w:tcPr>
            <w:tcW w:w="2518" w:type="dxa"/>
          </w:tcPr>
          <w:p w:rsidR="00D0577C" w:rsidRPr="00053744" w:rsidRDefault="00D0577C" w:rsidP="004152CF">
            <w:pPr>
              <w:rPr>
                <w:ins w:id="233" w:author="ASISTENTE ALEJO" w:date="2015-04-21T13:43:00Z"/>
                <w:rFonts w:ascii="Times New Roman" w:hAnsi="Times New Roman" w:cs="Times New Roman"/>
                <w:color w:val="000000"/>
              </w:rPr>
            </w:pPr>
            <w:ins w:id="234" w:author="ASISTENTE ALEJO" w:date="2015-04-21T13:43:00Z">
              <w:r>
                <w:rPr>
                  <w:rFonts w:ascii="Times New Roman" w:hAnsi="Times New Roman" w:cs="Times New Roman"/>
                  <w:b/>
                  <w:color w:val="000000"/>
                  <w:sz w:val="18"/>
                  <w:szCs w:val="18"/>
                </w:rPr>
                <w:t>Ubicación en Aula Planeta</w:t>
              </w:r>
            </w:ins>
          </w:p>
        </w:tc>
        <w:tc>
          <w:tcPr>
            <w:tcW w:w="6536" w:type="dxa"/>
          </w:tcPr>
          <w:p w:rsidR="00D0577C" w:rsidRPr="00053744" w:rsidRDefault="00D0577C" w:rsidP="004152CF">
            <w:pPr>
              <w:rPr>
                <w:ins w:id="235" w:author="ASISTENTE ALEJO" w:date="2015-04-21T13:43:00Z"/>
                <w:rFonts w:ascii="Times New Roman" w:hAnsi="Times New Roman" w:cs="Times New Roman"/>
                <w:color w:val="000000"/>
              </w:rPr>
            </w:pPr>
            <w:ins w:id="236" w:author="ASISTENTE ALEJO" w:date="2015-04-21T13:44:00Z">
              <w:r>
                <w:rPr>
                  <w:rFonts w:ascii="Times New Roman" w:hAnsi="Times New Roman" w:cs="Times New Roman"/>
                  <w:color w:val="000000"/>
                </w:rPr>
                <w:t xml:space="preserve">2ºESO/La fuerza y la presión/Los conceptos básicos de la fuerza/Profundiza: </w:t>
              </w:r>
            </w:ins>
            <w:ins w:id="237" w:author="ASISTENTE ALEJO" w:date="2015-04-21T13:45:00Z">
              <w:r>
                <w:rPr>
                  <w:rFonts w:ascii="Times New Roman" w:hAnsi="Times New Roman" w:cs="Times New Roman"/>
                  <w:color w:val="000000"/>
                </w:rPr>
                <w:t>Introducción a la fuerza</w:t>
              </w:r>
            </w:ins>
          </w:p>
        </w:tc>
      </w:tr>
      <w:tr w:rsidR="00D0577C" w:rsidRPr="00053744" w:rsidTr="004152CF">
        <w:trPr>
          <w:ins w:id="238" w:author="ASISTENTE ALEJO" w:date="2015-04-21T13:43:00Z"/>
        </w:trPr>
        <w:tc>
          <w:tcPr>
            <w:tcW w:w="2518" w:type="dxa"/>
          </w:tcPr>
          <w:p w:rsidR="00D0577C" w:rsidRDefault="00D0577C" w:rsidP="004152CF">
            <w:pPr>
              <w:rPr>
                <w:ins w:id="239" w:author="ASISTENTE ALEJO" w:date="2015-04-21T13:43:00Z"/>
                <w:rFonts w:ascii="Times New Roman" w:hAnsi="Times New Roman" w:cs="Times New Roman"/>
                <w:color w:val="000000"/>
              </w:rPr>
            </w:pPr>
            <w:ins w:id="240" w:author="ASISTENTE ALEJO" w:date="2015-04-21T13:43:00Z">
              <w:r>
                <w:rPr>
                  <w:rFonts w:ascii="Times New Roman" w:hAnsi="Times New Roman" w:cs="Times New Roman"/>
                  <w:b/>
                  <w:color w:val="000000"/>
                  <w:sz w:val="18"/>
                  <w:szCs w:val="18"/>
                </w:rPr>
                <w:t>Cambio (descripción o capturas de pantallas)</w:t>
              </w:r>
            </w:ins>
          </w:p>
        </w:tc>
        <w:tc>
          <w:tcPr>
            <w:tcW w:w="6536" w:type="dxa"/>
          </w:tcPr>
          <w:p w:rsidR="00D0577C" w:rsidRPr="00053744" w:rsidRDefault="00D0577C" w:rsidP="004152CF">
            <w:pPr>
              <w:rPr>
                <w:ins w:id="241" w:author="ASISTENTE ALEJO" w:date="2015-04-21T13:43:00Z"/>
                <w:rFonts w:ascii="Times New Roman" w:hAnsi="Times New Roman" w:cs="Times New Roman"/>
                <w:color w:val="000000"/>
              </w:rPr>
            </w:pPr>
          </w:p>
        </w:tc>
      </w:tr>
      <w:tr w:rsidR="00D0577C" w:rsidRPr="00053744" w:rsidTr="004152CF">
        <w:trPr>
          <w:ins w:id="242" w:author="ASISTENTE ALEJO" w:date="2015-04-21T13:43:00Z"/>
        </w:trPr>
        <w:tc>
          <w:tcPr>
            <w:tcW w:w="2518" w:type="dxa"/>
          </w:tcPr>
          <w:p w:rsidR="00D0577C" w:rsidRDefault="00D0577C" w:rsidP="004152CF">
            <w:pPr>
              <w:rPr>
                <w:ins w:id="243" w:author="ASISTENTE ALEJO" w:date="2015-04-21T13:43:00Z"/>
                <w:rFonts w:ascii="Times New Roman" w:hAnsi="Times New Roman" w:cs="Times New Roman"/>
                <w:b/>
                <w:color w:val="000000"/>
                <w:sz w:val="18"/>
                <w:szCs w:val="18"/>
              </w:rPr>
            </w:pPr>
            <w:ins w:id="244" w:author="ASISTENTE ALEJO" w:date="2015-04-21T13:43:00Z">
              <w:r>
                <w:rPr>
                  <w:rFonts w:ascii="Times New Roman" w:hAnsi="Times New Roman" w:cs="Times New Roman"/>
                  <w:b/>
                  <w:color w:val="000000"/>
                  <w:sz w:val="18"/>
                  <w:szCs w:val="18"/>
                </w:rPr>
                <w:t>Título</w:t>
              </w:r>
            </w:ins>
          </w:p>
        </w:tc>
        <w:tc>
          <w:tcPr>
            <w:tcW w:w="6536" w:type="dxa"/>
          </w:tcPr>
          <w:p w:rsidR="00D0577C" w:rsidRPr="00053744" w:rsidRDefault="00D0577C" w:rsidP="00D0577C">
            <w:pPr>
              <w:rPr>
                <w:ins w:id="245" w:author="ASISTENTE ALEJO" w:date="2015-04-21T13:43:00Z"/>
                <w:rFonts w:ascii="Times New Roman" w:hAnsi="Times New Roman" w:cs="Times New Roman"/>
                <w:color w:val="000000"/>
              </w:rPr>
            </w:pPr>
            <w:ins w:id="246" w:author="ASISTENTE ALEJO" w:date="2015-04-21T13:45:00Z">
              <w:r>
                <w:rPr>
                  <w:rFonts w:ascii="Times New Roman" w:hAnsi="Times New Roman" w:cs="Times New Roman"/>
                  <w:color w:val="000000"/>
                </w:rPr>
                <w:t>Conceptos básicos de fuerza</w:t>
              </w:r>
            </w:ins>
          </w:p>
        </w:tc>
      </w:tr>
      <w:tr w:rsidR="00D0577C" w:rsidRPr="00053744" w:rsidTr="004152CF">
        <w:trPr>
          <w:ins w:id="247" w:author="ASISTENTE ALEJO" w:date="2015-04-21T13:43:00Z"/>
        </w:trPr>
        <w:tc>
          <w:tcPr>
            <w:tcW w:w="2518" w:type="dxa"/>
          </w:tcPr>
          <w:p w:rsidR="00D0577C" w:rsidRDefault="00D0577C" w:rsidP="004152CF">
            <w:pPr>
              <w:rPr>
                <w:ins w:id="248" w:author="ASISTENTE ALEJO" w:date="2015-04-21T13:43:00Z"/>
                <w:rFonts w:ascii="Times New Roman" w:hAnsi="Times New Roman" w:cs="Times New Roman"/>
                <w:b/>
                <w:color w:val="000000"/>
                <w:sz w:val="18"/>
                <w:szCs w:val="18"/>
              </w:rPr>
            </w:pPr>
            <w:ins w:id="249" w:author="ASISTENTE ALEJO" w:date="2015-04-21T13:43:00Z">
              <w:r>
                <w:rPr>
                  <w:rFonts w:ascii="Times New Roman" w:hAnsi="Times New Roman" w:cs="Times New Roman"/>
                  <w:b/>
                  <w:color w:val="000000"/>
                  <w:sz w:val="18"/>
                  <w:szCs w:val="18"/>
                </w:rPr>
                <w:t>Descripción</w:t>
              </w:r>
            </w:ins>
          </w:p>
        </w:tc>
        <w:tc>
          <w:tcPr>
            <w:tcW w:w="6536" w:type="dxa"/>
          </w:tcPr>
          <w:p w:rsidR="00D0577C" w:rsidRPr="00053744" w:rsidRDefault="00D0577C" w:rsidP="004152CF">
            <w:pPr>
              <w:rPr>
                <w:ins w:id="250" w:author="ASISTENTE ALEJO" w:date="2015-04-21T13:43:00Z"/>
                <w:rFonts w:ascii="Times New Roman" w:hAnsi="Times New Roman" w:cs="Times New Roman"/>
                <w:color w:val="000000"/>
              </w:rPr>
            </w:pPr>
            <w:ins w:id="251" w:author="ASISTENTE ALEJO" w:date="2015-04-21T13:45:00Z">
              <w:r>
                <w:rPr>
                  <w:rFonts w:ascii="Georgia" w:hAnsi="Georgia"/>
                  <w:color w:val="213457"/>
                  <w:sz w:val="23"/>
                  <w:szCs w:val="23"/>
                  <w:shd w:val="clear" w:color="auto" w:fill="F2F2F2"/>
                </w:rPr>
                <w:t>Secuencia de imágenes que realiza un repaso a los conceptos básicos de la fuerza estudiados</w:t>
              </w:r>
              <w:r>
                <w:rPr>
                  <w:rStyle w:val="apple-converted-space"/>
                  <w:rFonts w:ascii="Georgia" w:hAnsi="Georgia"/>
                  <w:color w:val="213457"/>
                  <w:sz w:val="23"/>
                  <w:szCs w:val="23"/>
                  <w:shd w:val="clear" w:color="auto" w:fill="F2F2F2"/>
                </w:rPr>
                <w:t> </w:t>
              </w:r>
            </w:ins>
          </w:p>
        </w:tc>
      </w:tr>
    </w:tbl>
    <w:p w:rsidR="00BC779C" w:rsidRDefault="00BC779C" w:rsidP="00081745">
      <w:pPr>
        <w:spacing w:after="0"/>
        <w:rPr>
          <w:rFonts w:ascii="Arial" w:hAnsi="Arial" w:cs="Arial"/>
          <w:color w:val="333333"/>
          <w:shd w:val="clear" w:color="auto" w:fill="FFFFFF"/>
        </w:rPr>
      </w:pPr>
    </w:p>
    <w:p w:rsidR="000A27E9" w:rsidRDefault="000A27E9" w:rsidP="00081745">
      <w:pPr>
        <w:spacing w:after="0"/>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FD01F4" w:rsidRPr="00FD01F4" w:rsidTr="003F1113">
        <w:tc>
          <w:tcPr>
            <w:tcW w:w="9033" w:type="dxa"/>
            <w:gridSpan w:val="2"/>
            <w:shd w:val="clear" w:color="auto" w:fill="000000" w:themeFill="text1"/>
          </w:tcPr>
          <w:p w:rsidR="00FD01F4" w:rsidRPr="00FD01F4" w:rsidRDefault="00FD01F4" w:rsidP="003F1113">
            <w:pPr>
              <w:jc w:val="center"/>
              <w:rPr>
                <w:rFonts w:ascii="Arial" w:hAnsi="Arial" w:cs="Arial"/>
                <w:b/>
                <w:color w:val="FFFFFF" w:themeColor="background1"/>
                <w:sz w:val="24"/>
                <w:szCs w:val="24"/>
              </w:rPr>
            </w:pPr>
            <w:r w:rsidRPr="00FD01F4">
              <w:rPr>
                <w:rFonts w:ascii="Arial" w:hAnsi="Arial" w:cs="Arial"/>
                <w:b/>
                <w:color w:val="FFFFFF" w:themeColor="background1"/>
                <w:sz w:val="24"/>
                <w:szCs w:val="24"/>
              </w:rPr>
              <w:t>Practica: recurso nuevo</w:t>
            </w:r>
          </w:p>
        </w:tc>
      </w:tr>
      <w:tr w:rsidR="00FD01F4" w:rsidRPr="00FD01F4" w:rsidTr="003F1113">
        <w:tc>
          <w:tcPr>
            <w:tcW w:w="2518" w:type="dxa"/>
          </w:tcPr>
          <w:p w:rsidR="00FD01F4" w:rsidRPr="00FD01F4" w:rsidRDefault="00FD01F4" w:rsidP="003F1113">
            <w:pPr>
              <w:rPr>
                <w:rFonts w:ascii="Arial" w:hAnsi="Arial" w:cs="Arial"/>
                <w:b/>
                <w:color w:val="000000"/>
                <w:sz w:val="24"/>
                <w:szCs w:val="24"/>
              </w:rPr>
            </w:pPr>
            <w:r w:rsidRPr="00FD01F4">
              <w:rPr>
                <w:rFonts w:ascii="Arial" w:hAnsi="Arial" w:cs="Arial"/>
                <w:b/>
                <w:color w:val="000000"/>
                <w:sz w:val="24"/>
                <w:szCs w:val="24"/>
              </w:rPr>
              <w:t>Código</w:t>
            </w:r>
          </w:p>
        </w:tc>
        <w:tc>
          <w:tcPr>
            <w:tcW w:w="6515" w:type="dxa"/>
          </w:tcPr>
          <w:p w:rsidR="00FD01F4" w:rsidRPr="00FD01F4" w:rsidRDefault="004563C7" w:rsidP="003F1113">
            <w:pPr>
              <w:rPr>
                <w:rFonts w:ascii="Arial" w:hAnsi="Arial" w:cs="Arial"/>
                <w:b/>
                <w:color w:val="000000"/>
                <w:sz w:val="24"/>
                <w:szCs w:val="24"/>
              </w:rPr>
            </w:pPr>
            <w:r>
              <w:rPr>
                <w:rFonts w:ascii="Arial" w:hAnsi="Arial" w:cs="Arial"/>
                <w:color w:val="000000"/>
                <w:sz w:val="24"/>
                <w:szCs w:val="24"/>
              </w:rPr>
              <w:t>CN_07_11</w:t>
            </w:r>
            <w:r w:rsidR="00FD01F4" w:rsidRPr="00FD01F4">
              <w:rPr>
                <w:rFonts w:ascii="Arial" w:hAnsi="Arial" w:cs="Arial"/>
                <w:color w:val="000000"/>
                <w:sz w:val="24"/>
                <w:szCs w:val="24"/>
              </w:rPr>
              <w:t>_REC</w:t>
            </w:r>
            <w:r w:rsidR="00FD01F4">
              <w:rPr>
                <w:rFonts w:ascii="Arial" w:hAnsi="Arial" w:cs="Arial"/>
                <w:color w:val="000000"/>
                <w:sz w:val="24"/>
                <w:szCs w:val="24"/>
              </w:rPr>
              <w:t>2</w:t>
            </w:r>
            <w:r w:rsidR="00FD01F4" w:rsidRPr="00FD01F4">
              <w:rPr>
                <w:rFonts w:ascii="Arial" w:hAnsi="Arial" w:cs="Arial"/>
                <w:color w:val="000000"/>
                <w:sz w:val="24"/>
                <w:szCs w:val="24"/>
              </w:rPr>
              <w:t>0</w:t>
            </w:r>
          </w:p>
        </w:tc>
      </w:tr>
      <w:tr w:rsidR="00FD01F4" w:rsidRPr="00FD01F4" w:rsidTr="003F1113">
        <w:tc>
          <w:tcPr>
            <w:tcW w:w="2518" w:type="dxa"/>
          </w:tcPr>
          <w:p w:rsidR="00FD01F4" w:rsidRPr="00FD01F4" w:rsidRDefault="00FD01F4" w:rsidP="003F1113">
            <w:pPr>
              <w:rPr>
                <w:rFonts w:ascii="Arial" w:hAnsi="Arial" w:cs="Arial"/>
                <w:color w:val="000000"/>
                <w:sz w:val="24"/>
                <w:szCs w:val="24"/>
              </w:rPr>
            </w:pPr>
            <w:r w:rsidRPr="00FD01F4">
              <w:rPr>
                <w:rFonts w:ascii="Arial" w:hAnsi="Arial" w:cs="Arial"/>
                <w:b/>
                <w:color w:val="000000"/>
                <w:sz w:val="24"/>
                <w:szCs w:val="24"/>
              </w:rPr>
              <w:t>Título</w:t>
            </w:r>
          </w:p>
        </w:tc>
        <w:tc>
          <w:tcPr>
            <w:tcW w:w="6515" w:type="dxa"/>
          </w:tcPr>
          <w:p w:rsidR="00FD01F4" w:rsidRPr="00FD01F4" w:rsidRDefault="00FD01F4" w:rsidP="004D1FF6">
            <w:pPr>
              <w:rPr>
                <w:rFonts w:ascii="Arial" w:hAnsi="Arial" w:cs="Arial"/>
                <w:color w:val="000000"/>
                <w:sz w:val="24"/>
                <w:szCs w:val="24"/>
              </w:rPr>
            </w:pPr>
            <w:del w:id="252" w:author="ASISTENTE ALEJO" w:date="2015-04-23T11:09:00Z">
              <w:r w:rsidDel="00E92B59">
                <w:rPr>
                  <w:rFonts w:ascii="Arial" w:hAnsi="Arial" w:cs="Arial"/>
                  <w:color w:val="000000"/>
                  <w:sz w:val="24"/>
                  <w:szCs w:val="24"/>
                </w:rPr>
                <w:delText xml:space="preserve">Refuerza: </w:delText>
              </w:r>
            </w:del>
            <w:r>
              <w:rPr>
                <w:rFonts w:ascii="Arial" w:hAnsi="Arial" w:cs="Arial"/>
                <w:color w:val="000000"/>
                <w:sz w:val="24"/>
                <w:szCs w:val="24"/>
              </w:rPr>
              <w:t>Aplica tus conocimientos adquiridos en esta sección.</w:t>
            </w:r>
            <w:r w:rsidR="00D60DDE">
              <w:rPr>
                <w:rFonts w:ascii="Arial" w:hAnsi="Arial" w:cs="Arial"/>
                <w:color w:val="000000"/>
                <w:sz w:val="24"/>
                <w:szCs w:val="24"/>
              </w:rPr>
              <w:t xml:space="preserve"> </w:t>
            </w:r>
            <w:del w:id="253" w:author="napoleon melo chavarro" w:date="2015-03-30T12:54:00Z">
              <w:r w:rsidR="00D60DDE" w:rsidDel="004D1FF6">
                <w:rPr>
                  <w:rFonts w:ascii="Arial" w:hAnsi="Arial" w:cs="Arial"/>
                  <w:color w:val="000000"/>
                  <w:sz w:val="24"/>
                  <w:szCs w:val="24"/>
                </w:rPr>
                <w:delText>M1B</w:delText>
              </w:r>
            </w:del>
          </w:p>
        </w:tc>
      </w:tr>
      <w:tr w:rsidR="00FD01F4" w:rsidRPr="00FD01F4" w:rsidTr="003F1113">
        <w:tc>
          <w:tcPr>
            <w:tcW w:w="2518" w:type="dxa"/>
          </w:tcPr>
          <w:p w:rsidR="00FD01F4" w:rsidRPr="00FD01F4" w:rsidRDefault="00FD01F4" w:rsidP="003F1113">
            <w:pPr>
              <w:rPr>
                <w:rFonts w:ascii="Arial" w:hAnsi="Arial" w:cs="Arial"/>
                <w:color w:val="000000"/>
                <w:sz w:val="24"/>
                <w:szCs w:val="24"/>
              </w:rPr>
            </w:pPr>
            <w:r w:rsidRPr="00FD01F4">
              <w:rPr>
                <w:rFonts w:ascii="Arial" w:hAnsi="Arial" w:cs="Arial"/>
                <w:b/>
                <w:color w:val="000000"/>
                <w:sz w:val="24"/>
                <w:szCs w:val="24"/>
              </w:rPr>
              <w:t>Descripción</w:t>
            </w:r>
          </w:p>
        </w:tc>
        <w:tc>
          <w:tcPr>
            <w:tcW w:w="6515" w:type="dxa"/>
          </w:tcPr>
          <w:p w:rsidR="00FD01F4" w:rsidRPr="00FD01F4" w:rsidRDefault="00FD01F4" w:rsidP="003F1113">
            <w:pPr>
              <w:rPr>
                <w:rFonts w:ascii="Arial" w:hAnsi="Arial" w:cs="Arial"/>
                <w:color w:val="000000"/>
                <w:sz w:val="24"/>
                <w:szCs w:val="24"/>
              </w:rPr>
            </w:pPr>
            <w:r>
              <w:rPr>
                <w:rFonts w:ascii="Arial" w:hAnsi="Arial" w:cs="Arial"/>
                <w:color w:val="000000"/>
                <w:sz w:val="24"/>
                <w:szCs w:val="24"/>
              </w:rPr>
              <w:t>Actividad que plantea aparear un concepto con su definición.</w:t>
            </w:r>
            <w:ins w:id="254" w:author="napoleon melo chavarro" w:date="2015-03-30T12:54:00Z">
              <w:r w:rsidR="004D1FF6">
                <w:rPr>
                  <w:rFonts w:ascii="Arial" w:hAnsi="Arial" w:cs="Arial"/>
                  <w:color w:val="000000"/>
                  <w:sz w:val="24"/>
                  <w:szCs w:val="24"/>
                </w:rPr>
                <w:t xml:space="preserve"> M1B CN_07_11</w:t>
              </w:r>
              <w:r w:rsidR="00504F51">
                <w:rPr>
                  <w:rFonts w:ascii="Arial" w:hAnsi="Arial" w:cs="Arial"/>
                  <w:color w:val="000000"/>
                  <w:sz w:val="24"/>
                  <w:szCs w:val="24"/>
                </w:rPr>
                <w:t>_</w:t>
              </w:r>
              <w:r w:rsidR="004D1FF6">
                <w:rPr>
                  <w:rFonts w:ascii="Arial" w:hAnsi="Arial" w:cs="Arial"/>
                  <w:color w:val="000000"/>
                  <w:sz w:val="24"/>
                  <w:szCs w:val="24"/>
                </w:rPr>
                <w:t>2</w:t>
              </w:r>
              <w:r w:rsidR="004D1FF6" w:rsidRPr="00FD01F4">
                <w:rPr>
                  <w:rFonts w:ascii="Arial" w:hAnsi="Arial" w:cs="Arial"/>
                  <w:color w:val="000000"/>
                  <w:sz w:val="24"/>
                  <w:szCs w:val="24"/>
                </w:rPr>
                <w:t>0</w:t>
              </w:r>
            </w:ins>
          </w:p>
        </w:tc>
      </w:tr>
    </w:tbl>
    <w:p w:rsidR="000854C2" w:rsidRDefault="000854C2" w:rsidP="00081745">
      <w:pPr>
        <w:spacing w:after="0"/>
        <w:rPr>
          <w:rFonts w:ascii="Arial" w:hAnsi="Arial" w:cs="Arial"/>
          <w:color w:val="333333"/>
          <w:shd w:val="clear" w:color="auto" w:fill="FFFFFF"/>
        </w:rPr>
      </w:pPr>
    </w:p>
    <w:p w:rsidR="00D2069D" w:rsidRDefault="00D2069D" w:rsidP="00D2069D">
      <w:pPr>
        <w:spacing w:after="0"/>
        <w:rPr>
          <w:rFonts w:ascii="Arial" w:hAnsi="Arial" w:cs="Arial"/>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Arial" w:hAnsi="Arial" w:cs="Arial"/>
          <w:b/>
        </w:rPr>
        <w:t>3</w:t>
      </w:r>
      <w:r w:rsidRPr="00B82DA2">
        <w:rPr>
          <w:rFonts w:ascii="Arial" w:hAnsi="Arial" w:cs="Arial"/>
          <w:b/>
        </w:rPr>
        <w:t xml:space="preserve"> </w:t>
      </w:r>
      <w:r>
        <w:rPr>
          <w:rFonts w:ascii="Arial" w:hAnsi="Arial" w:cs="Arial"/>
          <w:b/>
        </w:rPr>
        <w:t>Consolidación</w:t>
      </w:r>
    </w:p>
    <w:p w:rsidR="00D2069D" w:rsidRPr="004217B4" w:rsidRDefault="00D2069D" w:rsidP="00D2069D">
      <w:pPr>
        <w:spacing w:after="0"/>
        <w:rPr>
          <w:rFonts w:ascii="Arial" w:hAnsi="Arial" w:cs="Arial"/>
          <w:b/>
          <w:bCs/>
        </w:rPr>
      </w:pPr>
    </w:p>
    <w:tbl>
      <w:tblPr>
        <w:tblStyle w:val="Tablaconcuadrcula"/>
        <w:tblW w:w="0" w:type="auto"/>
        <w:tblLook w:val="04A0" w:firstRow="1" w:lastRow="0" w:firstColumn="1" w:lastColumn="0" w:noHBand="0" w:noVBand="1"/>
      </w:tblPr>
      <w:tblGrid>
        <w:gridCol w:w="2518"/>
        <w:gridCol w:w="6536"/>
      </w:tblGrid>
      <w:tr w:rsidR="00D2069D" w:rsidRPr="00FD01F4" w:rsidTr="003F1113">
        <w:tc>
          <w:tcPr>
            <w:tcW w:w="9054" w:type="dxa"/>
            <w:gridSpan w:val="2"/>
            <w:shd w:val="clear" w:color="auto" w:fill="000000" w:themeFill="text1"/>
          </w:tcPr>
          <w:p w:rsidR="00D2069D" w:rsidRPr="00FD01F4" w:rsidRDefault="00D2069D" w:rsidP="003F1113">
            <w:pPr>
              <w:jc w:val="center"/>
              <w:rPr>
                <w:rFonts w:ascii="Arial" w:hAnsi="Arial" w:cs="Arial"/>
                <w:b/>
                <w:color w:val="FFFFFF" w:themeColor="background1"/>
                <w:sz w:val="24"/>
                <w:szCs w:val="24"/>
              </w:rPr>
            </w:pPr>
            <w:r w:rsidRPr="00FD01F4">
              <w:rPr>
                <w:rFonts w:ascii="Arial" w:hAnsi="Arial" w:cs="Arial"/>
                <w:b/>
                <w:color w:val="FFFFFF" w:themeColor="background1"/>
                <w:sz w:val="24"/>
                <w:szCs w:val="24"/>
              </w:rPr>
              <w:t>Practica: recurso aprovechado</w:t>
            </w:r>
          </w:p>
        </w:tc>
      </w:tr>
      <w:tr w:rsidR="00D2069D" w:rsidRPr="00FD01F4" w:rsidTr="003F1113">
        <w:tc>
          <w:tcPr>
            <w:tcW w:w="2518" w:type="dxa"/>
          </w:tcPr>
          <w:p w:rsidR="00D2069D" w:rsidRPr="00FD01F4" w:rsidRDefault="00D2069D" w:rsidP="003F1113">
            <w:pPr>
              <w:rPr>
                <w:rFonts w:ascii="Arial" w:hAnsi="Arial" w:cs="Arial"/>
                <w:b/>
                <w:color w:val="000000"/>
                <w:sz w:val="24"/>
                <w:szCs w:val="24"/>
              </w:rPr>
            </w:pPr>
            <w:r w:rsidRPr="00FD01F4">
              <w:rPr>
                <w:rFonts w:ascii="Arial" w:hAnsi="Arial" w:cs="Arial"/>
                <w:b/>
                <w:color w:val="000000"/>
                <w:sz w:val="24"/>
                <w:szCs w:val="24"/>
              </w:rPr>
              <w:t>Código</w:t>
            </w:r>
          </w:p>
        </w:tc>
        <w:tc>
          <w:tcPr>
            <w:tcW w:w="6536" w:type="dxa"/>
          </w:tcPr>
          <w:p w:rsidR="00D2069D" w:rsidRPr="00FD01F4" w:rsidRDefault="004563C7" w:rsidP="003F1113">
            <w:pPr>
              <w:rPr>
                <w:rFonts w:ascii="Arial" w:hAnsi="Arial" w:cs="Arial"/>
                <w:b/>
                <w:color w:val="000000"/>
                <w:sz w:val="24"/>
                <w:szCs w:val="24"/>
              </w:rPr>
            </w:pPr>
            <w:r>
              <w:rPr>
                <w:rFonts w:ascii="Arial" w:hAnsi="Arial" w:cs="Arial"/>
                <w:color w:val="000000"/>
                <w:sz w:val="24"/>
                <w:szCs w:val="24"/>
              </w:rPr>
              <w:t>CN_07_11</w:t>
            </w:r>
            <w:r w:rsidR="00D2069D" w:rsidRPr="00FD01F4">
              <w:rPr>
                <w:rFonts w:ascii="Arial" w:hAnsi="Arial" w:cs="Arial"/>
                <w:color w:val="000000"/>
                <w:sz w:val="24"/>
                <w:szCs w:val="24"/>
              </w:rPr>
              <w:t>_REC</w:t>
            </w:r>
            <w:r w:rsidR="00D2069D">
              <w:rPr>
                <w:rFonts w:ascii="Arial" w:hAnsi="Arial" w:cs="Arial"/>
                <w:color w:val="000000"/>
                <w:sz w:val="24"/>
                <w:szCs w:val="24"/>
              </w:rPr>
              <w:t>3</w:t>
            </w:r>
            <w:r w:rsidR="00D2069D" w:rsidRPr="00FD01F4">
              <w:rPr>
                <w:rFonts w:ascii="Arial" w:hAnsi="Arial" w:cs="Arial"/>
                <w:color w:val="000000"/>
                <w:sz w:val="24"/>
                <w:szCs w:val="24"/>
              </w:rPr>
              <w:t>0</w:t>
            </w:r>
          </w:p>
        </w:tc>
      </w:tr>
      <w:tr w:rsidR="00D2069D" w:rsidRPr="00FD01F4" w:rsidTr="003F1113">
        <w:tc>
          <w:tcPr>
            <w:tcW w:w="2518" w:type="dxa"/>
          </w:tcPr>
          <w:p w:rsidR="00D2069D" w:rsidRPr="00FD01F4" w:rsidRDefault="00D2069D" w:rsidP="003F1113">
            <w:pPr>
              <w:rPr>
                <w:rFonts w:ascii="Arial" w:hAnsi="Arial" w:cs="Arial"/>
                <w:color w:val="000000"/>
                <w:sz w:val="24"/>
                <w:szCs w:val="24"/>
              </w:rPr>
            </w:pPr>
            <w:r w:rsidRPr="00FD01F4">
              <w:rPr>
                <w:rFonts w:ascii="Arial" w:hAnsi="Arial" w:cs="Arial"/>
                <w:b/>
                <w:color w:val="000000"/>
                <w:sz w:val="24"/>
                <w:szCs w:val="24"/>
              </w:rPr>
              <w:t>Ubicación en Aula Planeta</w:t>
            </w:r>
          </w:p>
        </w:tc>
        <w:tc>
          <w:tcPr>
            <w:tcW w:w="6536" w:type="dxa"/>
          </w:tcPr>
          <w:p w:rsidR="00D2069D" w:rsidRPr="00FD01F4" w:rsidRDefault="00D2069D" w:rsidP="003F1113">
            <w:pPr>
              <w:rPr>
                <w:rFonts w:ascii="Arial" w:hAnsi="Arial" w:cs="Arial"/>
                <w:color w:val="000000"/>
                <w:sz w:val="24"/>
                <w:szCs w:val="24"/>
              </w:rPr>
            </w:pPr>
            <w:r>
              <w:rPr>
                <w:rFonts w:ascii="Arial" w:hAnsi="Arial" w:cs="Arial"/>
                <w:color w:val="000000"/>
                <w:sz w:val="24"/>
                <w:szCs w:val="24"/>
              </w:rPr>
              <w:t>2ESO/ Ciencias naturales/la fuerza y la presión/conceptos básicos de fuerza/consolidación/practica/los conceptos básicos la fuerza</w:t>
            </w:r>
          </w:p>
        </w:tc>
      </w:tr>
      <w:tr w:rsidR="00D2069D" w:rsidRPr="00FD01F4" w:rsidTr="003F1113">
        <w:tc>
          <w:tcPr>
            <w:tcW w:w="2518" w:type="dxa"/>
          </w:tcPr>
          <w:p w:rsidR="00D2069D" w:rsidRPr="00FD01F4" w:rsidRDefault="00D2069D" w:rsidP="003F1113">
            <w:pPr>
              <w:rPr>
                <w:rFonts w:ascii="Arial" w:hAnsi="Arial" w:cs="Arial"/>
                <w:color w:val="000000"/>
                <w:sz w:val="24"/>
                <w:szCs w:val="24"/>
              </w:rPr>
            </w:pPr>
            <w:r w:rsidRPr="00FD01F4">
              <w:rPr>
                <w:rFonts w:ascii="Arial" w:hAnsi="Arial" w:cs="Arial"/>
                <w:b/>
                <w:color w:val="000000"/>
                <w:sz w:val="24"/>
                <w:szCs w:val="24"/>
              </w:rPr>
              <w:t>Cambio (descripción o capturas de pantallas)</w:t>
            </w:r>
          </w:p>
        </w:tc>
        <w:tc>
          <w:tcPr>
            <w:tcW w:w="6536" w:type="dxa"/>
          </w:tcPr>
          <w:p w:rsidR="00D2069D" w:rsidRDefault="00D2069D" w:rsidP="003F1113">
            <w:pPr>
              <w:rPr>
                <w:rFonts w:ascii="Arial" w:hAnsi="Arial" w:cs="Arial"/>
                <w:color w:val="000000"/>
                <w:sz w:val="24"/>
                <w:szCs w:val="24"/>
              </w:rPr>
            </w:pPr>
            <w:r>
              <w:rPr>
                <w:rFonts w:ascii="Arial" w:hAnsi="Arial" w:cs="Arial"/>
                <w:noProof/>
                <w:color w:val="333333"/>
                <w:shd w:val="clear" w:color="auto" w:fill="FFFFFF"/>
                <w:lang w:val="es-ES" w:eastAsia="es-ES"/>
              </w:rPr>
              <w:drawing>
                <wp:anchor distT="0" distB="0" distL="114300" distR="114300" simplePos="0" relativeHeight="251662336" behindDoc="0" locked="0" layoutInCell="1" allowOverlap="1" wp14:anchorId="7B96AC7E" wp14:editId="5E644BD7">
                  <wp:simplePos x="0" y="0"/>
                  <wp:positionH relativeFrom="column">
                    <wp:posOffset>130175</wp:posOffset>
                  </wp:positionH>
                  <wp:positionV relativeFrom="paragraph">
                    <wp:posOffset>45720</wp:posOffset>
                  </wp:positionV>
                  <wp:extent cx="2676525" cy="160682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76525" cy="1606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069D" w:rsidRDefault="00D2069D" w:rsidP="003F1113">
            <w:pPr>
              <w:rPr>
                <w:rFonts w:ascii="Arial" w:hAnsi="Arial" w:cs="Arial"/>
                <w:color w:val="000000"/>
                <w:sz w:val="24"/>
                <w:szCs w:val="24"/>
              </w:rPr>
            </w:pPr>
          </w:p>
          <w:p w:rsidR="00D2069D" w:rsidRDefault="00D2069D" w:rsidP="003F1113">
            <w:pPr>
              <w:rPr>
                <w:rFonts w:ascii="Arial" w:hAnsi="Arial" w:cs="Arial"/>
                <w:color w:val="000000"/>
                <w:sz w:val="24"/>
                <w:szCs w:val="24"/>
              </w:rPr>
            </w:pPr>
          </w:p>
          <w:p w:rsidR="00D2069D" w:rsidRDefault="00D2069D" w:rsidP="003F1113">
            <w:pPr>
              <w:rPr>
                <w:rFonts w:ascii="Arial" w:hAnsi="Arial" w:cs="Arial"/>
                <w:color w:val="000000"/>
                <w:sz w:val="24"/>
                <w:szCs w:val="24"/>
              </w:rPr>
            </w:pPr>
          </w:p>
          <w:p w:rsidR="00D2069D" w:rsidRDefault="00D2069D" w:rsidP="003F1113">
            <w:pPr>
              <w:rPr>
                <w:rFonts w:ascii="Arial" w:hAnsi="Arial" w:cs="Arial"/>
                <w:color w:val="000000"/>
                <w:sz w:val="24"/>
                <w:szCs w:val="24"/>
              </w:rPr>
            </w:pPr>
          </w:p>
          <w:p w:rsidR="00D2069D" w:rsidRDefault="00D2069D" w:rsidP="003F1113">
            <w:pPr>
              <w:rPr>
                <w:rFonts w:ascii="Arial" w:hAnsi="Arial" w:cs="Arial"/>
                <w:color w:val="000000"/>
                <w:sz w:val="24"/>
                <w:szCs w:val="24"/>
              </w:rPr>
            </w:pPr>
          </w:p>
          <w:p w:rsidR="00D2069D" w:rsidRDefault="00D2069D" w:rsidP="003F1113">
            <w:pPr>
              <w:rPr>
                <w:rFonts w:ascii="Arial" w:hAnsi="Arial" w:cs="Arial"/>
                <w:color w:val="000000"/>
                <w:sz w:val="24"/>
                <w:szCs w:val="24"/>
              </w:rPr>
            </w:pPr>
          </w:p>
          <w:p w:rsidR="00D2069D" w:rsidRDefault="00D2069D" w:rsidP="003F1113">
            <w:pPr>
              <w:rPr>
                <w:rFonts w:ascii="Arial" w:hAnsi="Arial" w:cs="Arial"/>
                <w:color w:val="000000"/>
                <w:sz w:val="24"/>
                <w:szCs w:val="24"/>
              </w:rPr>
            </w:pPr>
          </w:p>
          <w:p w:rsidR="00D2069D" w:rsidRDefault="00D2069D" w:rsidP="003F1113">
            <w:pPr>
              <w:rPr>
                <w:rFonts w:ascii="Arial" w:hAnsi="Arial" w:cs="Arial"/>
                <w:color w:val="000000"/>
                <w:sz w:val="24"/>
                <w:szCs w:val="24"/>
              </w:rPr>
            </w:pPr>
          </w:p>
          <w:p w:rsidR="00D2069D" w:rsidRPr="00FD01F4" w:rsidRDefault="00D2069D" w:rsidP="003F1113">
            <w:pPr>
              <w:rPr>
                <w:rFonts w:ascii="Arial" w:hAnsi="Arial" w:cs="Arial"/>
                <w:color w:val="000000"/>
                <w:sz w:val="24"/>
                <w:szCs w:val="24"/>
              </w:rPr>
            </w:pPr>
          </w:p>
        </w:tc>
      </w:tr>
      <w:tr w:rsidR="00D2069D" w:rsidRPr="00FD01F4" w:rsidTr="003F1113">
        <w:tc>
          <w:tcPr>
            <w:tcW w:w="2518" w:type="dxa"/>
          </w:tcPr>
          <w:p w:rsidR="00D2069D" w:rsidRPr="00FD01F4" w:rsidRDefault="00D2069D" w:rsidP="003F1113">
            <w:pPr>
              <w:rPr>
                <w:rFonts w:ascii="Arial" w:hAnsi="Arial" w:cs="Arial"/>
                <w:b/>
                <w:color w:val="000000"/>
                <w:sz w:val="24"/>
                <w:szCs w:val="24"/>
              </w:rPr>
            </w:pPr>
            <w:r w:rsidRPr="00FD01F4">
              <w:rPr>
                <w:rFonts w:ascii="Arial" w:hAnsi="Arial" w:cs="Arial"/>
                <w:b/>
                <w:color w:val="000000"/>
                <w:sz w:val="24"/>
                <w:szCs w:val="24"/>
              </w:rPr>
              <w:lastRenderedPageBreak/>
              <w:t>Título</w:t>
            </w:r>
          </w:p>
        </w:tc>
        <w:tc>
          <w:tcPr>
            <w:tcW w:w="6536" w:type="dxa"/>
          </w:tcPr>
          <w:p w:rsidR="00D2069D" w:rsidRPr="00FD01F4" w:rsidRDefault="00D2069D" w:rsidP="003F1113">
            <w:pPr>
              <w:rPr>
                <w:rFonts w:ascii="Arial" w:hAnsi="Arial" w:cs="Arial"/>
                <w:color w:val="000000"/>
                <w:sz w:val="24"/>
                <w:szCs w:val="24"/>
              </w:rPr>
            </w:pPr>
            <w:del w:id="255" w:author="ASISTENTE ALEJO" w:date="2015-04-23T13:25:00Z">
              <w:r w:rsidDel="00610BDA">
                <w:rPr>
                  <w:rFonts w:ascii="Arial" w:hAnsi="Arial" w:cs="Arial"/>
                  <w:color w:val="000000"/>
                  <w:sz w:val="24"/>
                  <w:szCs w:val="24"/>
                </w:rPr>
                <w:delText>Refuerza tu aprendizaje: los</w:delText>
              </w:r>
            </w:del>
            <w:ins w:id="256" w:author="ASISTENTE ALEJO" w:date="2015-04-23T13:25:00Z">
              <w:r w:rsidR="00610BDA">
                <w:rPr>
                  <w:rFonts w:ascii="Arial" w:hAnsi="Arial" w:cs="Arial"/>
                  <w:color w:val="000000"/>
                  <w:sz w:val="24"/>
                  <w:szCs w:val="24"/>
                </w:rPr>
                <w:t>Los</w:t>
              </w:r>
            </w:ins>
            <w:r>
              <w:rPr>
                <w:rFonts w:ascii="Arial" w:hAnsi="Arial" w:cs="Arial"/>
                <w:color w:val="000000"/>
                <w:sz w:val="24"/>
                <w:szCs w:val="24"/>
              </w:rPr>
              <w:t xml:space="preserve"> conceptos básicos de fuerza</w:t>
            </w:r>
          </w:p>
        </w:tc>
      </w:tr>
      <w:tr w:rsidR="00D2069D" w:rsidRPr="00FD01F4" w:rsidTr="003F1113">
        <w:tc>
          <w:tcPr>
            <w:tcW w:w="2518" w:type="dxa"/>
          </w:tcPr>
          <w:p w:rsidR="00D2069D" w:rsidRPr="00FD01F4" w:rsidRDefault="00D2069D" w:rsidP="003F1113">
            <w:pPr>
              <w:rPr>
                <w:rFonts w:ascii="Arial" w:hAnsi="Arial" w:cs="Arial"/>
                <w:b/>
                <w:color w:val="000000"/>
                <w:sz w:val="24"/>
                <w:szCs w:val="24"/>
              </w:rPr>
            </w:pPr>
            <w:r w:rsidRPr="00FD01F4">
              <w:rPr>
                <w:rFonts w:ascii="Arial" w:hAnsi="Arial" w:cs="Arial"/>
                <w:b/>
                <w:color w:val="000000"/>
                <w:sz w:val="24"/>
                <w:szCs w:val="24"/>
              </w:rPr>
              <w:t>Descripción</w:t>
            </w:r>
          </w:p>
        </w:tc>
        <w:tc>
          <w:tcPr>
            <w:tcW w:w="6536" w:type="dxa"/>
          </w:tcPr>
          <w:p w:rsidR="00D2069D" w:rsidRPr="00FD01F4" w:rsidRDefault="00D2069D" w:rsidP="003F1113">
            <w:pPr>
              <w:rPr>
                <w:rFonts w:ascii="Arial" w:hAnsi="Arial" w:cs="Arial"/>
                <w:color w:val="000000"/>
                <w:sz w:val="24"/>
                <w:szCs w:val="24"/>
              </w:rPr>
            </w:pPr>
            <w:r>
              <w:rPr>
                <w:rFonts w:ascii="Arial" w:hAnsi="Arial" w:cs="Arial"/>
                <w:color w:val="000000"/>
                <w:sz w:val="24"/>
                <w:szCs w:val="24"/>
              </w:rPr>
              <w:t>Actividad sobre los conceptos básicos de fuerza</w:t>
            </w:r>
          </w:p>
        </w:tc>
      </w:tr>
    </w:tbl>
    <w:p w:rsidR="000854C2" w:rsidRDefault="000854C2" w:rsidP="00081745">
      <w:pPr>
        <w:spacing w:after="0"/>
        <w:rPr>
          <w:rFonts w:ascii="Arial" w:hAnsi="Arial" w:cs="Arial"/>
          <w:color w:val="333333"/>
          <w:shd w:val="clear" w:color="auto" w:fill="FFFFFF"/>
        </w:rPr>
      </w:pPr>
    </w:p>
    <w:p w:rsidR="000854C2" w:rsidRDefault="000854C2" w:rsidP="00081745">
      <w:pPr>
        <w:spacing w:after="0"/>
        <w:rPr>
          <w:rFonts w:ascii="Arial" w:hAnsi="Arial" w:cs="Arial"/>
          <w:color w:val="333333"/>
          <w:shd w:val="clear" w:color="auto" w:fill="FFFFFF"/>
        </w:rPr>
      </w:pPr>
    </w:p>
    <w:p w:rsidR="008C3795" w:rsidRDefault="008C3795" w:rsidP="008C3795">
      <w:pPr>
        <w:spacing w:after="0"/>
        <w:rPr>
          <w:rFonts w:ascii="Arial" w:hAnsi="Arial" w:cs="Arial"/>
          <w:b/>
        </w:rPr>
      </w:pPr>
      <w:r w:rsidRPr="008C3795">
        <w:rPr>
          <w:rFonts w:ascii="Arial" w:hAnsi="Arial" w:cs="Arial"/>
          <w:highlight w:val="yellow"/>
        </w:rPr>
        <w:t xml:space="preserve">[SECCIÓN </w:t>
      </w:r>
      <w:r w:rsidR="00E905D8">
        <w:rPr>
          <w:rFonts w:ascii="Arial" w:hAnsi="Arial" w:cs="Arial"/>
          <w:highlight w:val="yellow"/>
        </w:rPr>
        <w:t>1</w:t>
      </w:r>
      <w:r w:rsidRPr="008C3795">
        <w:rPr>
          <w:rFonts w:ascii="Arial" w:hAnsi="Arial" w:cs="Arial"/>
          <w:highlight w:val="yellow"/>
        </w:rPr>
        <w:t>]</w:t>
      </w:r>
      <w:r w:rsidRPr="008C3795">
        <w:rPr>
          <w:rFonts w:ascii="Arial" w:hAnsi="Arial" w:cs="Arial"/>
        </w:rPr>
        <w:t xml:space="preserve"> </w:t>
      </w:r>
      <w:r w:rsidR="00E905D8">
        <w:rPr>
          <w:rFonts w:ascii="Arial" w:hAnsi="Arial" w:cs="Arial"/>
          <w:b/>
        </w:rPr>
        <w:t xml:space="preserve">2 </w:t>
      </w:r>
      <w:r w:rsidRPr="008C3795">
        <w:rPr>
          <w:rFonts w:ascii="Arial" w:hAnsi="Arial" w:cs="Arial"/>
          <w:b/>
        </w:rPr>
        <w:t xml:space="preserve"> </w:t>
      </w:r>
      <w:r>
        <w:rPr>
          <w:rFonts w:ascii="Arial" w:hAnsi="Arial" w:cs="Arial"/>
          <w:b/>
        </w:rPr>
        <w:t xml:space="preserve">Fuerzas </w:t>
      </w:r>
      <w:del w:id="257" w:author="ASISTENTE ALEJO" w:date="2015-04-23T13:26:00Z">
        <w:r w:rsidDel="00610BDA">
          <w:rPr>
            <w:rFonts w:ascii="Arial" w:hAnsi="Arial" w:cs="Arial"/>
            <w:b/>
          </w:rPr>
          <w:delText xml:space="preserve">básicas </w:delText>
        </w:r>
      </w:del>
      <w:ins w:id="258" w:author="ASISTENTE ALEJO" w:date="2015-04-23T13:26:00Z">
        <w:r w:rsidR="00610BDA">
          <w:rPr>
            <w:rFonts w:ascii="Arial" w:hAnsi="Arial" w:cs="Arial"/>
            <w:b/>
          </w:rPr>
          <w:t>fundamentales</w:t>
        </w:r>
        <w:r w:rsidR="00610BDA">
          <w:rPr>
            <w:rFonts w:ascii="Arial" w:hAnsi="Arial" w:cs="Arial"/>
            <w:b/>
          </w:rPr>
          <w:t xml:space="preserve"> </w:t>
        </w:r>
      </w:ins>
      <w:r>
        <w:rPr>
          <w:rFonts w:ascii="Arial" w:hAnsi="Arial" w:cs="Arial"/>
          <w:b/>
        </w:rPr>
        <w:t>de la naturaleza</w:t>
      </w:r>
    </w:p>
    <w:p w:rsidR="008C3795" w:rsidRDefault="008C3795" w:rsidP="008C3795">
      <w:pPr>
        <w:spacing w:after="0"/>
        <w:rPr>
          <w:rFonts w:ascii="Arial" w:hAnsi="Arial" w:cs="Arial"/>
          <w:b/>
        </w:rPr>
      </w:pPr>
    </w:p>
    <w:p w:rsidR="00692112" w:rsidRDefault="00692112" w:rsidP="008C3795">
      <w:pPr>
        <w:spacing w:after="0"/>
        <w:rPr>
          <w:rFonts w:ascii="Arial" w:hAnsi="Arial" w:cs="Arial"/>
        </w:rPr>
      </w:pPr>
      <w:r w:rsidRPr="00692112">
        <w:rPr>
          <w:rFonts w:ascii="Arial" w:hAnsi="Arial" w:cs="Arial"/>
        </w:rPr>
        <w:t>L</w:t>
      </w:r>
      <w:r>
        <w:rPr>
          <w:rFonts w:ascii="Arial" w:hAnsi="Arial" w:cs="Arial"/>
        </w:rPr>
        <w:t>as fuerzas fundamentales de la naturaleza se pueden clasificar en 4 fuerzas básicas que son:</w:t>
      </w:r>
    </w:p>
    <w:p w:rsidR="000854C2" w:rsidRDefault="00692112" w:rsidP="00B657F6">
      <w:pPr>
        <w:pStyle w:val="Prrafodelista"/>
        <w:numPr>
          <w:ilvl w:val="0"/>
          <w:numId w:val="4"/>
        </w:numPr>
        <w:spacing w:after="0"/>
        <w:rPr>
          <w:rFonts w:ascii="Arial" w:hAnsi="Arial" w:cs="Arial"/>
          <w:color w:val="333333"/>
          <w:shd w:val="clear" w:color="auto" w:fill="FFFFFF"/>
        </w:rPr>
      </w:pPr>
      <w:r>
        <w:rPr>
          <w:rFonts w:ascii="Arial" w:hAnsi="Arial" w:cs="Arial"/>
          <w:color w:val="333333"/>
          <w:shd w:val="clear" w:color="auto" w:fill="FFFFFF"/>
        </w:rPr>
        <w:t>Fuerza gravitacional o gravitatoria.</w:t>
      </w:r>
    </w:p>
    <w:p w:rsidR="00692112" w:rsidRDefault="00692112" w:rsidP="00B657F6">
      <w:pPr>
        <w:pStyle w:val="Prrafodelista"/>
        <w:numPr>
          <w:ilvl w:val="0"/>
          <w:numId w:val="4"/>
        </w:numPr>
        <w:spacing w:after="0"/>
        <w:rPr>
          <w:rFonts w:ascii="Arial" w:hAnsi="Arial" w:cs="Arial"/>
          <w:color w:val="333333"/>
          <w:shd w:val="clear" w:color="auto" w:fill="FFFFFF"/>
        </w:rPr>
      </w:pPr>
      <w:r>
        <w:rPr>
          <w:rFonts w:ascii="Arial" w:hAnsi="Arial" w:cs="Arial"/>
          <w:color w:val="333333"/>
          <w:shd w:val="clear" w:color="auto" w:fill="FFFFFF"/>
        </w:rPr>
        <w:t>Fuerza electromagnética.</w:t>
      </w:r>
    </w:p>
    <w:p w:rsidR="00692112" w:rsidRDefault="00692112" w:rsidP="00B657F6">
      <w:pPr>
        <w:pStyle w:val="Prrafodelista"/>
        <w:numPr>
          <w:ilvl w:val="0"/>
          <w:numId w:val="4"/>
        </w:numPr>
        <w:spacing w:after="0"/>
        <w:rPr>
          <w:rFonts w:ascii="Arial" w:hAnsi="Arial" w:cs="Arial"/>
          <w:color w:val="333333"/>
          <w:shd w:val="clear" w:color="auto" w:fill="FFFFFF"/>
        </w:rPr>
      </w:pPr>
      <w:r>
        <w:rPr>
          <w:rFonts w:ascii="Arial" w:hAnsi="Arial" w:cs="Arial"/>
          <w:color w:val="333333"/>
          <w:shd w:val="clear" w:color="auto" w:fill="FFFFFF"/>
        </w:rPr>
        <w:t>Fuerza nuclear fuerte.</w:t>
      </w:r>
    </w:p>
    <w:p w:rsidR="00692112" w:rsidRPr="00692112" w:rsidRDefault="00692112" w:rsidP="00B657F6">
      <w:pPr>
        <w:pStyle w:val="Prrafodelista"/>
        <w:numPr>
          <w:ilvl w:val="0"/>
          <w:numId w:val="4"/>
        </w:numPr>
        <w:spacing w:after="0"/>
        <w:rPr>
          <w:rFonts w:ascii="Arial" w:hAnsi="Arial" w:cs="Arial"/>
          <w:color w:val="333333"/>
          <w:shd w:val="clear" w:color="auto" w:fill="FFFFFF"/>
        </w:rPr>
      </w:pPr>
      <w:r>
        <w:rPr>
          <w:rFonts w:ascii="Arial" w:hAnsi="Arial" w:cs="Arial"/>
          <w:color w:val="333333"/>
          <w:shd w:val="clear" w:color="auto" w:fill="FFFFFF"/>
        </w:rPr>
        <w:t>Fuerza nuclear débil.</w:t>
      </w:r>
    </w:p>
    <w:p w:rsidR="000854C2" w:rsidRDefault="000854C2" w:rsidP="00081745">
      <w:pPr>
        <w:spacing w:after="0"/>
        <w:rPr>
          <w:rFonts w:ascii="Arial" w:hAnsi="Arial" w:cs="Arial"/>
          <w:color w:val="333333"/>
          <w:shd w:val="clear" w:color="auto" w:fill="FFFFFF"/>
        </w:rPr>
      </w:pPr>
    </w:p>
    <w:p w:rsidR="002D3389" w:rsidRDefault="002D3389" w:rsidP="00081745">
      <w:pPr>
        <w:spacing w:after="0"/>
        <w:rPr>
          <w:rFonts w:ascii="Arial" w:hAnsi="Arial" w:cs="Arial"/>
          <w:color w:val="333333"/>
          <w:shd w:val="clear" w:color="auto" w:fill="FFFFFF"/>
        </w:rPr>
      </w:pPr>
    </w:p>
    <w:p w:rsidR="008447ED" w:rsidRPr="008447ED" w:rsidRDefault="008447ED" w:rsidP="008447ED">
      <w:pPr>
        <w:spacing w:after="0"/>
        <w:rPr>
          <w:rFonts w:ascii="Arial" w:hAnsi="Arial" w:cs="Arial"/>
          <w:highlight w:val="yellow"/>
        </w:rPr>
      </w:pPr>
      <w:r w:rsidRPr="008447ED">
        <w:rPr>
          <w:rFonts w:ascii="Arial" w:hAnsi="Arial" w:cs="Arial"/>
          <w:highlight w:val="yellow"/>
        </w:rPr>
        <w:t>[SECCIÓN 2]</w:t>
      </w:r>
      <w:r w:rsidRPr="008447ED">
        <w:rPr>
          <w:rFonts w:ascii="Arial" w:hAnsi="Arial" w:cs="Arial"/>
        </w:rPr>
        <w:t xml:space="preserve"> </w:t>
      </w:r>
      <w:r w:rsidRPr="008447ED">
        <w:rPr>
          <w:rFonts w:ascii="Arial" w:hAnsi="Arial" w:cs="Arial"/>
          <w:b/>
        </w:rPr>
        <w:t>2.1 Fuerza gravitacional</w:t>
      </w:r>
    </w:p>
    <w:p w:rsidR="00471F7D" w:rsidRDefault="008447ED" w:rsidP="008447ED">
      <w:pPr>
        <w:shd w:val="clear" w:color="auto" w:fill="FFFFFF"/>
        <w:spacing w:before="100" w:beforeAutospacing="1" w:after="100" w:afterAutospacing="1"/>
        <w:rPr>
          <w:rStyle w:val="un"/>
          <w:rFonts w:ascii="Arial" w:hAnsi="Arial" w:cs="Arial"/>
          <w:lang w:val="es-ES"/>
        </w:rPr>
      </w:pPr>
      <w:r w:rsidRPr="008447ED">
        <w:rPr>
          <w:rStyle w:val="un"/>
          <w:rFonts w:ascii="Arial" w:hAnsi="Arial" w:cs="Arial"/>
          <w:lang w:val="es-ES"/>
        </w:rPr>
        <w:t xml:space="preserve">La </w:t>
      </w:r>
      <w:r w:rsidRPr="008447ED">
        <w:rPr>
          <w:rStyle w:val="Textoennegrita"/>
          <w:rFonts w:ascii="Arial" w:hAnsi="Arial" w:cs="Arial"/>
          <w:lang w:val="es-ES"/>
        </w:rPr>
        <w:t xml:space="preserve">fuerza </w:t>
      </w:r>
      <w:r w:rsidR="00F126A0">
        <w:rPr>
          <w:rStyle w:val="Textoennegrita"/>
          <w:rFonts w:ascii="Arial" w:hAnsi="Arial" w:cs="Arial"/>
          <w:lang w:val="es-ES"/>
        </w:rPr>
        <w:t xml:space="preserve">gravitacional o </w:t>
      </w:r>
      <w:r w:rsidRPr="008447ED">
        <w:rPr>
          <w:rStyle w:val="Textoennegrita"/>
          <w:rFonts w:ascii="Arial" w:hAnsi="Arial" w:cs="Arial"/>
          <w:lang w:val="es-ES"/>
        </w:rPr>
        <w:t>gravitatoria</w:t>
      </w:r>
      <w:del w:id="259" w:author="ASISTENTE ALEJO" w:date="2015-04-23T13:27:00Z">
        <w:r w:rsidRPr="008447ED" w:rsidDel="00610BDA">
          <w:rPr>
            <w:rStyle w:val="un"/>
            <w:rFonts w:ascii="Arial" w:hAnsi="Arial" w:cs="Arial"/>
            <w:lang w:val="es-ES"/>
          </w:rPr>
          <w:delText>:</w:delText>
        </w:r>
      </w:del>
      <w:r w:rsidRPr="008447ED">
        <w:rPr>
          <w:rStyle w:val="un"/>
          <w:rFonts w:ascii="Arial" w:hAnsi="Arial" w:cs="Arial"/>
          <w:lang w:val="es-ES"/>
        </w:rPr>
        <w:t xml:space="preserve"> es la fuerza con la que el Sol atrae a los planetas y, a su vez, la Tierra atrae a la Luna y a todos los objetos que se encuentran próximos a su superficie. Se conoce como</w:t>
      </w:r>
      <w:r w:rsidR="000A27E9">
        <w:rPr>
          <w:rStyle w:val="un"/>
          <w:rFonts w:ascii="Arial" w:hAnsi="Arial" w:cs="Arial"/>
          <w:lang w:val="es-ES"/>
        </w:rPr>
        <w:t xml:space="preserve"> fuerza de </w:t>
      </w:r>
      <w:r w:rsidRPr="008447ED">
        <w:rPr>
          <w:rStyle w:val="un"/>
          <w:rFonts w:ascii="Arial" w:hAnsi="Arial" w:cs="Arial"/>
          <w:lang w:val="es-ES"/>
        </w:rPr>
        <w:t xml:space="preserve"> </w:t>
      </w:r>
      <w:r w:rsidRPr="008447ED">
        <w:rPr>
          <w:rStyle w:val="Textoennegrita"/>
          <w:rFonts w:ascii="Arial" w:hAnsi="Arial" w:cs="Arial"/>
          <w:lang w:val="es-ES"/>
        </w:rPr>
        <w:t>gravedad</w:t>
      </w:r>
      <w:r w:rsidRPr="008447ED">
        <w:rPr>
          <w:rStyle w:val="un"/>
          <w:rFonts w:ascii="Arial" w:hAnsi="Arial" w:cs="Arial"/>
          <w:lang w:val="es-ES"/>
        </w:rPr>
        <w:t xml:space="preserve">. </w:t>
      </w:r>
    </w:p>
    <w:tbl>
      <w:tblPr>
        <w:tblStyle w:val="Tablaconcuadrcula"/>
        <w:tblW w:w="0" w:type="auto"/>
        <w:tblLook w:val="04A0" w:firstRow="1" w:lastRow="0" w:firstColumn="1" w:lastColumn="0" w:noHBand="0" w:noVBand="1"/>
      </w:tblPr>
      <w:tblGrid>
        <w:gridCol w:w="2518"/>
        <w:gridCol w:w="6515"/>
      </w:tblGrid>
      <w:tr w:rsidR="00714917" w:rsidRPr="00833DD0" w:rsidDel="0046538C" w:rsidTr="003F1113">
        <w:trPr>
          <w:del w:id="260" w:author="ASISTENTE ALEJO" w:date="2015-04-23T19:06:00Z"/>
        </w:trPr>
        <w:tc>
          <w:tcPr>
            <w:tcW w:w="9033" w:type="dxa"/>
            <w:gridSpan w:val="2"/>
            <w:shd w:val="clear" w:color="auto" w:fill="0D0D0D" w:themeFill="text1" w:themeFillTint="F2"/>
          </w:tcPr>
          <w:p w:rsidR="00714917" w:rsidRPr="00833DD0" w:rsidDel="0046538C" w:rsidRDefault="00714917" w:rsidP="003F1113">
            <w:pPr>
              <w:jc w:val="center"/>
              <w:rPr>
                <w:del w:id="261" w:author="ASISTENTE ALEJO" w:date="2015-04-23T19:06:00Z"/>
                <w:rFonts w:ascii="Arial" w:hAnsi="Arial" w:cs="Arial"/>
                <w:b/>
                <w:color w:val="FFFFFF" w:themeColor="background1"/>
                <w:sz w:val="24"/>
                <w:szCs w:val="24"/>
              </w:rPr>
            </w:pPr>
            <w:del w:id="262" w:author="ASISTENTE ALEJO" w:date="2015-04-23T14:02:00Z">
              <w:r w:rsidRPr="00833DD0" w:rsidDel="00ED1787">
                <w:rPr>
                  <w:rFonts w:ascii="Arial" w:hAnsi="Arial" w:cs="Arial"/>
                  <w:b/>
                  <w:color w:val="FFFFFF" w:themeColor="background1"/>
                  <w:sz w:val="24"/>
                  <w:szCs w:val="24"/>
                </w:rPr>
                <w:delText>Imagen (fotografía, gráfica o ilustración)</w:delText>
              </w:r>
            </w:del>
          </w:p>
        </w:tc>
      </w:tr>
      <w:tr w:rsidR="00714917" w:rsidRPr="00833DD0" w:rsidDel="0046538C" w:rsidTr="003F1113">
        <w:trPr>
          <w:del w:id="263" w:author="ASISTENTE ALEJO" w:date="2015-04-23T19:06:00Z"/>
        </w:trPr>
        <w:tc>
          <w:tcPr>
            <w:tcW w:w="2518" w:type="dxa"/>
          </w:tcPr>
          <w:p w:rsidR="00714917" w:rsidRPr="00833DD0" w:rsidDel="0046538C" w:rsidRDefault="00714917" w:rsidP="003F1113">
            <w:pPr>
              <w:rPr>
                <w:del w:id="264" w:author="ASISTENTE ALEJO" w:date="2015-04-23T19:06:00Z"/>
                <w:rFonts w:ascii="Arial" w:hAnsi="Arial" w:cs="Arial"/>
                <w:b/>
                <w:color w:val="000000"/>
                <w:sz w:val="24"/>
                <w:szCs w:val="24"/>
              </w:rPr>
            </w:pPr>
            <w:del w:id="265" w:author="ASISTENTE ALEJO" w:date="2015-04-23T14:02:00Z">
              <w:r w:rsidRPr="00833DD0" w:rsidDel="00ED1787">
                <w:rPr>
                  <w:rFonts w:ascii="Arial" w:hAnsi="Arial" w:cs="Arial"/>
                  <w:b/>
                  <w:color w:val="000000"/>
                  <w:sz w:val="24"/>
                  <w:szCs w:val="24"/>
                </w:rPr>
                <w:delText>Código</w:delText>
              </w:r>
            </w:del>
          </w:p>
        </w:tc>
        <w:tc>
          <w:tcPr>
            <w:tcW w:w="6515" w:type="dxa"/>
          </w:tcPr>
          <w:p w:rsidR="00714917" w:rsidRPr="00833DD0" w:rsidDel="0046538C" w:rsidRDefault="00714917" w:rsidP="003F1113">
            <w:pPr>
              <w:rPr>
                <w:del w:id="266" w:author="ASISTENTE ALEJO" w:date="2015-04-23T19:06:00Z"/>
                <w:rFonts w:ascii="Arial" w:hAnsi="Arial" w:cs="Arial"/>
                <w:b/>
                <w:color w:val="000000"/>
                <w:sz w:val="24"/>
                <w:szCs w:val="24"/>
              </w:rPr>
            </w:pPr>
            <w:del w:id="267" w:author="ASISTENTE ALEJO" w:date="2015-04-23T14:02:00Z">
              <w:r w:rsidRPr="00833DD0" w:rsidDel="00ED1787">
                <w:rPr>
                  <w:rFonts w:ascii="Arial" w:hAnsi="Arial" w:cs="Arial"/>
                  <w:color w:val="000000"/>
                  <w:sz w:val="24"/>
                  <w:szCs w:val="24"/>
                </w:rPr>
                <w:delText>CN_07_11</w:delText>
              </w:r>
              <w:r w:rsidDel="00ED1787">
                <w:rPr>
                  <w:rFonts w:ascii="Arial" w:hAnsi="Arial" w:cs="Arial"/>
                  <w:color w:val="000000"/>
                  <w:sz w:val="24"/>
                  <w:szCs w:val="24"/>
                </w:rPr>
                <w:delText>_IMG05</w:delText>
              </w:r>
            </w:del>
          </w:p>
        </w:tc>
      </w:tr>
      <w:tr w:rsidR="00714917" w:rsidRPr="00833DD0" w:rsidDel="0046538C" w:rsidTr="003F1113">
        <w:trPr>
          <w:del w:id="268" w:author="ASISTENTE ALEJO" w:date="2015-04-23T19:06:00Z"/>
        </w:trPr>
        <w:tc>
          <w:tcPr>
            <w:tcW w:w="2518" w:type="dxa"/>
          </w:tcPr>
          <w:p w:rsidR="00714917" w:rsidRPr="00833DD0" w:rsidDel="0046538C" w:rsidRDefault="00714917" w:rsidP="003F1113">
            <w:pPr>
              <w:rPr>
                <w:del w:id="269" w:author="ASISTENTE ALEJO" w:date="2015-04-23T19:06:00Z"/>
                <w:rFonts w:ascii="Arial" w:hAnsi="Arial" w:cs="Arial"/>
                <w:color w:val="000000"/>
                <w:sz w:val="24"/>
                <w:szCs w:val="24"/>
              </w:rPr>
            </w:pPr>
            <w:del w:id="270" w:author="ASISTENTE ALEJO" w:date="2015-04-23T14:02:00Z">
              <w:r w:rsidRPr="00833DD0" w:rsidDel="00ED1787">
                <w:rPr>
                  <w:rFonts w:ascii="Arial" w:hAnsi="Arial" w:cs="Arial"/>
                  <w:b/>
                  <w:color w:val="000000"/>
                  <w:sz w:val="24"/>
                  <w:szCs w:val="24"/>
                </w:rPr>
                <w:delText>Descripción</w:delText>
              </w:r>
            </w:del>
          </w:p>
        </w:tc>
        <w:tc>
          <w:tcPr>
            <w:tcW w:w="6515" w:type="dxa"/>
          </w:tcPr>
          <w:p w:rsidR="00714917" w:rsidRPr="00833DD0" w:rsidDel="0046538C" w:rsidRDefault="00714917" w:rsidP="003F1113">
            <w:pPr>
              <w:rPr>
                <w:del w:id="271" w:author="ASISTENTE ALEJO" w:date="2015-04-23T19:06:00Z"/>
                <w:rFonts w:ascii="Arial" w:hAnsi="Arial" w:cs="Arial"/>
                <w:color w:val="000000"/>
                <w:sz w:val="24"/>
                <w:szCs w:val="24"/>
              </w:rPr>
            </w:pPr>
            <w:del w:id="272" w:author="ASISTENTE ALEJO" w:date="2015-04-23T14:02:00Z">
              <w:r w:rsidDel="00ED1787">
                <w:rPr>
                  <w:rFonts w:ascii="Arial" w:hAnsi="Arial" w:cs="Arial"/>
                  <w:color w:val="000000"/>
                  <w:sz w:val="24"/>
                  <w:szCs w:val="24"/>
                </w:rPr>
                <w:delText>Fuerza de gravedad</w:delText>
              </w:r>
            </w:del>
          </w:p>
        </w:tc>
      </w:tr>
      <w:tr w:rsidR="00714917" w:rsidRPr="00833DD0" w:rsidDel="0046538C" w:rsidTr="003F1113">
        <w:trPr>
          <w:del w:id="273" w:author="ASISTENTE ALEJO" w:date="2015-04-23T19:06:00Z"/>
        </w:trPr>
        <w:tc>
          <w:tcPr>
            <w:tcW w:w="2518" w:type="dxa"/>
          </w:tcPr>
          <w:p w:rsidR="00714917" w:rsidRPr="00833DD0" w:rsidDel="0046538C" w:rsidRDefault="00714917" w:rsidP="003F1113">
            <w:pPr>
              <w:rPr>
                <w:del w:id="274" w:author="ASISTENTE ALEJO" w:date="2015-04-23T19:06:00Z"/>
                <w:rFonts w:ascii="Arial" w:hAnsi="Arial" w:cs="Arial"/>
                <w:color w:val="000000"/>
                <w:sz w:val="24"/>
                <w:szCs w:val="24"/>
              </w:rPr>
            </w:pPr>
            <w:del w:id="275" w:author="ASISTENTE ALEJO" w:date="2015-04-23T14:02:00Z">
              <w:r w:rsidRPr="00833DD0" w:rsidDel="00ED1787">
                <w:rPr>
                  <w:rFonts w:ascii="Arial" w:hAnsi="Arial" w:cs="Arial"/>
                  <w:b/>
                  <w:color w:val="000000"/>
                  <w:sz w:val="24"/>
                  <w:szCs w:val="24"/>
                </w:rPr>
                <w:delText>Código Shutterstock (o URL o la ruta en AulaPlaneta)</w:delText>
              </w:r>
            </w:del>
          </w:p>
        </w:tc>
        <w:tc>
          <w:tcPr>
            <w:tcW w:w="6515" w:type="dxa"/>
          </w:tcPr>
          <w:p w:rsidR="00714917" w:rsidDel="00ED1787" w:rsidRDefault="00714917" w:rsidP="003F1113">
            <w:pPr>
              <w:rPr>
                <w:del w:id="276" w:author="ASISTENTE ALEJO" w:date="2015-04-23T14:02:00Z"/>
                <w:rFonts w:ascii="Arial" w:hAnsi="Arial" w:cs="Arial"/>
                <w:color w:val="000000"/>
              </w:rPr>
            </w:pPr>
          </w:p>
          <w:p w:rsidR="00714917" w:rsidRPr="00714917" w:rsidDel="00ED1787" w:rsidRDefault="00714917" w:rsidP="003F1113">
            <w:pPr>
              <w:rPr>
                <w:del w:id="277" w:author="ASISTENTE ALEJO" w:date="2015-04-23T14:02:00Z"/>
                <w:rFonts w:ascii="Arial" w:hAnsi="Arial" w:cs="Arial"/>
                <w:color w:val="000000"/>
                <w:sz w:val="24"/>
                <w:szCs w:val="24"/>
              </w:rPr>
            </w:pPr>
            <w:del w:id="278" w:author="ASISTENTE ALEJO" w:date="2015-04-23T14:02:00Z">
              <w:r w:rsidRPr="00714917" w:rsidDel="00ED1787">
                <w:rPr>
                  <w:rFonts w:ascii="Arial" w:hAnsi="Arial" w:cs="Arial"/>
                  <w:color w:val="333333"/>
                  <w:sz w:val="24"/>
                  <w:szCs w:val="24"/>
                  <w:shd w:val="clear" w:color="auto" w:fill="FFFFFF"/>
                </w:rPr>
                <w:delText>105155747</w:delText>
              </w:r>
            </w:del>
          </w:p>
          <w:p w:rsidR="00714917" w:rsidDel="00ED1787" w:rsidRDefault="00714917" w:rsidP="003F1113">
            <w:pPr>
              <w:rPr>
                <w:del w:id="279" w:author="ASISTENTE ALEJO" w:date="2015-04-23T14:02:00Z"/>
                <w:rFonts w:ascii="Arial" w:hAnsi="Arial" w:cs="Arial"/>
                <w:color w:val="000000"/>
              </w:rPr>
            </w:pPr>
          </w:p>
          <w:p w:rsidR="00714917" w:rsidRPr="003F4492" w:rsidDel="0046538C" w:rsidRDefault="00714917" w:rsidP="003F1113">
            <w:pPr>
              <w:rPr>
                <w:del w:id="280" w:author="ASISTENTE ALEJO" w:date="2015-04-23T19:06:00Z"/>
                <w:rFonts w:ascii="Arial" w:hAnsi="Arial" w:cs="Arial"/>
                <w:color w:val="000000"/>
              </w:rPr>
            </w:pPr>
          </w:p>
        </w:tc>
      </w:tr>
      <w:tr w:rsidR="00714917" w:rsidRPr="00833DD0" w:rsidDel="0046538C" w:rsidTr="003F1113">
        <w:trPr>
          <w:del w:id="281" w:author="ASISTENTE ALEJO" w:date="2015-04-23T19:06:00Z"/>
        </w:trPr>
        <w:tc>
          <w:tcPr>
            <w:tcW w:w="2518" w:type="dxa"/>
          </w:tcPr>
          <w:p w:rsidR="00714917" w:rsidRPr="00833DD0" w:rsidDel="0046538C" w:rsidRDefault="00714917" w:rsidP="003F1113">
            <w:pPr>
              <w:rPr>
                <w:del w:id="282" w:author="ASISTENTE ALEJO" w:date="2015-04-23T19:06:00Z"/>
                <w:rFonts w:ascii="Arial" w:hAnsi="Arial" w:cs="Arial"/>
                <w:color w:val="000000"/>
                <w:sz w:val="24"/>
                <w:szCs w:val="24"/>
              </w:rPr>
            </w:pPr>
            <w:del w:id="283" w:author="ASISTENTE ALEJO" w:date="2015-04-23T14:02:00Z">
              <w:r w:rsidRPr="00833DD0" w:rsidDel="00ED1787">
                <w:rPr>
                  <w:rFonts w:ascii="Arial" w:hAnsi="Arial" w:cs="Arial"/>
                  <w:b/>
                  <w:color w:val="000000"/>
                  <w:sz w:val="24"/>
                  <w:szCs w:val="24"/>
                </w:rPr>
                <w:delText>Pie de imagen</w:delText>
              </w:r>
            </w:del>
          </w:p>
        </w:tc>
        <w:tc>
          <w:tcPr>
            <w:tcW w:w="6515" w:type="dxa"/>
          </w:tcPr>
          <w:p w:rsidR="00714917" w:rsidRPr="00853B8B" w:rsidDel="0046538C" w:rsidRDefault="00714917" w:rsidP="003F1113">
            <w:pPr>
              <w:rPr>
                <w:del w:id="284" w:author="ASISTENTE ALEJO" w:date="2015-04-23T19:06:00Z"/>
                <w:rFonts w:ascii="Arial" w:hAnsi="Arial" w:cs="Arial"/>
                <w:color w:val="000000"/>
                <w:sz w:val="24"/>
                <w:szCs w:val="24"/>
              </w:rPr>
            </w:pPr>
            <w:del w:id="285" w:author="ASISTENTE ALEJO" w:date="2015-04-23T14:02:00Z">
              <w:r w:rsidDel="00ED1787">
                <w:rPr>
                  <w:rFonts w:ascii="Arial" w:hAnsi="Arial" w:cs="Arial"/>
                  <w:color w:val="000000"/>
                  <w:sz w:val="24"/>
                  <w:szCs w:val="24"/>
                </w:rPr>
                <w:delText>Observa la fuerza de atracción gravitacional entre los cuerpos celestes.</w:delText>
              </w:r>
              <w:r w:rsidR="000A27E9" w:rsidDel="00ED1787">
                <w:rPr>
                  <w:rFonts w:ascii="Arial" w:hAnsi="Arial" w:cs="Arial"/>
                  <w:color w:val="000000"/>
                  <w:sz w:val="24"/>
                  <w:szCs w:val="24"/>
                </w:rPr>
                <w:delText xml:space="preserve">  </w:delText>
              </w:r>
            </w:del>
          </w:p>
        </w:tc>
      </w:tr>
    </w:tbl>
    <w:p w:rsidR="00714917" w:rsidRPr="00714917" w:rsidRDefault="008447ED" w:rsidP="008447ED">
      <w:pPr>
        <w:shd w:val="clear" w:color="auto" w:fill="FFFFFF"/>
        <w:spacing w:before="100" w:beforeAutospacing="1" w:after="100" w:afterAutospacing="1"/>
        <w:rPr>
          <w:rStyle w:val="un"/>
          <w:rFonts w:ascii="Arial" w:hAnsi="Arial" w:cs="Arial"/>
          <w:lang w:val="es-ES"/>
        </w:rPr>
      </w:pPr>
      <w:r w:rsidRPr="008447ED">
        <w:rPr>
          <w:rStyle w:val="un"/>
          <w:rFonts w:ascii="Arial" w:hAnsi="Arial" w:cs="Arial"/>
          <w:lang w:val="es-ES"/>
        </w:rPr>
        <w:t>Esta fuerza</w:t>
      </w:r>
      <w:ins w:id="286" w:author="ASISTENTE ALEJO" w:date="2015-04-23T14:02:00Z">
        <w:r w:rsidR="00ED1787">
          <w:rPr>
            <w:rStyle w:val="un"/>
            <w:rFonts w:ascii="Arial" w:hAnsi="Arial" w:cs="Arial"/>
            <w:lang w:val="es-ES"/>
          </w:rPr>
          <w:t xml:space="preserve"> ejercida por la tierra sobre los objetos se le denomina</w:t>
        </w:r>
      </w:ins>
      <w:del w:id="287" w:author="ASISTENTE ALEJO" w:date="2015-04-23T14:02:00Z">
        <w:r w:rsidRPr="008447ED" w:rsidDel="00ED1787">
          <w:rPr>
            <w:rStyle w:val="un"/>
            <w:rFonts w:ascii="Arial" w:hAnsi="Arial" w:cs="Arial"/>
            <w:lang w:val="es-ES"/>
          </w:rPr>
          <w:delText xml:space="preserve"> provoca </w:delText>
        </w:r>
      </w:del>
      <w:del w:id="288" w:author="ASISTENTE ALEJO" w:date="2015-04-23T14:03:00Z">
        <w:r w:rsidRPr="008447ED" w:rsidDel="00ED1787">
          <w:rPr>
            <w:rStyle w:val="un"/>
            <w:rFonts w:ascii="Arial" w:hAnsi="Arial" w:cs="Arial"/>
            <w:lang w:val="es-ES"/>
          </w:rPr>
          <w:delText>el</w:delText>
        </w:r>
      </w:del>
      <w:r w:rsidRPr="008447ED">
        <w:rPr>
          <w:rStyle w:val="un"/>
          <w:rFonts w:ascii="Arial" w:hAnsi="Arial" w:cs="Arial"/>
          <w:lang w:val="es-ES"/>
        </w:rPr>
        <w:t xml:space="preserve"> </w:t>
      </w:r>
      <w:r w:rsidRPr="008447ED">
        <w:rPr>
          <w:rStyle w:val="Textoennegrita"/>
          <w:rFonts w:ascii="Arial" w:hAnsi="Arial" w:cs="Arial"/>
          <w:lang w:val="es-ES"/>
        </w:rPr>
        <w:t>peso</w:t>
      </w:r>
      <w:r w:rsidRPr="008447ED">
        <w:rPr>
          <w:rStyle w:val="un"/>
          <w:rFonts w:ascii="Arial" w:hAnsi="Arial" w:cs="Arial"/>
          <w:lang w:val="es-ES"/>
        </w:rPr>
        <w:t xml:space="preserve"> y hace que los objetos </w:t>
      </w:r>
      <w:ins w:id="289" w:author="ASISTENTE ALEJO" w:date="2015-04-23T14:03:00Z">
        <w:r w:rsidR="00ED1787">
          <w:rPr>
            <w:rStyle w:val="un"/>
            <w:rFonts w:ascii="Arial" w:hAnsi="Arial" w:cs="Arial"/>
            <w:lang w:val="es-ES"/>
          </w:rPr>
          <w:t xml:space="preserve">tiendan a caer </w:t>
        </w:r>
      </w:ins>
      <w:del w:id="290" w:author="ASISTENTE ALEJO" w:date="2015-04-23T14:03:00Z">
        <w:r w:rsidRPr="008447ED" w:rsidDel="00ED1787">
          <w:rPr>
            <w:rStyle w:val="un"/>
            <w:rFonts w:ascii="Arial" w:hAnsi="Arial" w:cs="Arial"/>
            <w:lang w:val="es-ES"/>
          </w:rPr>
          <w:delText>caigan</w:delText>
        </w:r>
      </w:del>
      <w:ins w:id="291" w:author="ASISTENTE ALEJO" w:date="2015-04-23T14:03:00Z">
        <w:r w:rsidR="00ED1787">
          <w:rPr>
            <w:rStyle w:val="un"/>
            <w:rFonts w:ascii="Arial" w:hAnsi="Arial" w:cs="Arial"/>
            <w:lang w:val="es-ES"/>
          </w:rPr>
          <w:t xml:space="preserve"> sobre su superficie</w:t>
        </w:r>
      </w:ins>
      <w:del w:id="292" w:author="ASISTENTE ALEJO" w:date="2015-04-23T14:03:00Z">
        <w:r w:rsidRPr="008447ED" w:rsidDel="00ED1787">
          <w:rPr>
            <w:rStyle w:val="un"/>
            <w:rFonts w:ascii="Arial" w:hAnsi="Arial" w:cs="Arial"/>
            <w:lang w:val="es-ES"/>
          </w:rPr>
          <w:delText xml:space="preserve"> al suelo</w:delText>
        </w:r>
      </w:del>
      <w:r w:rsidRPr="008447ED">
        <w:rPr>
          <w:rStyle w:val="un"/>
          <w:rFonts w:ascii="Arial" w:hAnsi="Arial" w:cs="Arial"/>
          <w:lang w:val="es-ES"/>
        </w:rPr>
        <w:t>. Como todas las fuerzas, se mide con la unidad newton (N) y su valor, para cada cuerpo, se puede determinar con un dinamómetro. La fuerza peso se calcula con l</w:t>
      </w:r>
      <w:r w:rsidR="000B3E39">
        <w:rPr>
          <w:rStyle w:val="un"/>
          <w:rFonts w:ascii="Arial" w:hAnsi="Arial" w:cs="Arial"/>
          <w:lang w:val="es-ES"/>
        </w:rPr>
        <w:t>a fórmula</w:t>
      </w:r>
    </w:p>
    <w:p w:rsidR="00714917" w:rsidRDefault="008447ED" w:rsidP="00F126A0">
      <w:pPr>
        <w:pStyle w:val="NormalWeb"/>
        <w:shd w:val="clear" w:color="auto" w:fill="FFFFFF"/>
        <w:spacing w:before="2" w:after="2"/>
        <w:jc w:val="center"/>
        <w:rPr>
          <w:rFonts w:ascii="Arial" w:hAnsi="Arial" w:cs="Arial"/>
          <w:sz w:val="24"/>
          <w:szCs w:val="24"/>
          <w:lang w:val="es-ES"/>
        </w:rPr>
      </w:pPr>
      <w:r w:rsidRPr="008447ED">
        <w:rPr>
          <w:rFonts w:ascii="Arial" w:hAnsi="Arial" w:cs="Arial"/>
          <w:i/>
          <w:iCs/>
          <w:sz w:val="24"/>
          <w:szCs w:val="24"/>
          <w:lang w:val="es-ES"/>
        </w:rPr>
        <w:t>p</w:t>
      </w:r>
      <w:r w:rsidRPr="008447ED">
        <w:rPr>
          <w:rFonts w:ascii="Arial" w:hAnsi="Arial" w:cs="Arial"/>
          <w:sz w:val="24"/>
          <w:szCs w:val="24"/>
          <w:lang w:val="es-ES"/>
        </w:rPr>
        <w:t xml:space="preserve"> = </w:t>
      </w:r>
      <w:r w:rsidRPr="008447ED">
        <w:rPr>
          <w:rFonts w:ascii="Arial" w:hAnsi="Arial" w:cs="Arial"/>
          <w:i/>
          <w:iCs/>
          <w:sz w:val="24"/>
          <w:szCs w:val="24"/>
          <w:lang w:val="es-ES"/>
        </w:rPr>
        <w:t>m</w:t>
      </w:r>
      <w:r w:rsidRPr="008447ED">
        <w:rPr>
          <w:rFonts w:ascii="Arial" w:hAnsi="Arial" w:cs="Arial"/>
          <w:sz w:val="24"/>
          <w:szCs w:val="24"/>
          <w:lang w:val="es-ES"/>
        </w:rPr>
        <w:t xml:space="preserve"> •</w:t>
      </w:r>
      <w:r w:rsidRPr="008447ED">
        <w:rPr>
          <w:rFonts w:ascii="Arial" w:hAnsi="Arial" w:cs="Arial"/>
          <w:i/>
          <w:iCs/>
          <w:sz w:val="24"/>
          <w:szCs w:val="24"/>
          <w:lang w:val="es-ES"/>
        </w:rPr>
        <w:t xml:space="preserve"> g</w:t>
      </w:r>
      <w:r w:rsidR="00714917" w:rsidRPr="00714917">
        <w:rPr>
          <w:rFonts w:ascii="Arial" w:hAnsi="Arial" w:cs="Arial"/>
          <w:sz w:val="24"/>
          <w:szCs w:val="24"/>
          <w:lang w:val="es-ES"/>
        </w:rPr>
        <w:t xml:space="preserve"> </w:t>
      </w:r>
    </w:p>
    <w:p w:rsidR="00714917" w:rsidRDefault="00714917" w:rsidP="00F126A0">
      <w:pPr>
        <w:pStyle w:val="NormalWeb"/>
        <w:shd w:val="clear" w:color="auto" w:fill="FFFFFF"/>
        <w:spacing w:before="2" w:after="2"/>
        <w:jc w:val="center"/>
        <w:rPr>
          <w:rFonts w:ascii="Arial" w:hAnsi="Arial" w:cs="Arial"/>
          <w:sz w:val="24"/>
          <w:szCs w:val="24"/>
          <w:lang w:val="es-ES"/>
        </w:rPr>
      </w:pPr>
    </w:p>
    <w:p w:rsidR="008447ED" w:rsidRDefault="00714917" w:rsidP="00714917">
      <w:pPr>
        <w:pStyle w:val="NormalWeb"/>
        <w:shd w:val="clear" w:color="auto" w:fill="FFFFFF"/>
        <w:spacing w:before="2" w:after="2"/>
        <w:rPr>
          <w:rFonts w:ascii="Arial" w:hAnsi="Arial" w:cs="Arial"/>
          <w:sz w:val="24"/>
          <w:szCs w:val="24"/>
          <w:lang w:val="es-ES"/>
        </w:rPr>
      </w:pPr>
      <w:r w:rsidRPr="008447ED">
        <w:rPr>
          <w:rFonts w:ascii="Arial" w:hAnsi="Arial" w:cs="Arial"/>
          <w:sz w:val="24"/>
          <w:szCs w:val="24"/>
          <w:lang w:val="es-ES"/>
        </w:rPr>
        <w:t xml:space="preserve">Donde </w:t>
      </w:r>
      <w:r w:rsidRPr="008447ED">
        <w:rPr>
          <w:rFonts w:ascii="Arial" w:hAnsi="Arial" w:cs="Arial"/>
          <w:i/>
          <w:iCs/>
          <w:sz w:val="24"/>
          <w:szCs w:val="24"/>
          <w:lang w:val="es-ES"/>
        </w:rPr>
        <w:t>p</w:t>
      </w:r>
      <w:r w:rsidRPr="008447ED">
        <w:rPr>
          <w:rFonts w:ascii="Arial" w:hAnsi="Arial" w:cs="Arial"/>
          <w:sz w:val="24"/>
          <w:szCs w:val="24"/>
          <w:lang w:val="es-ES"/>
        </w:rPr>
        <w:t xml:space="preserve"> es la fuerza peso, </w:t>
      </w:r>
      <w:r w:rsidRPr="008447ED">
        <w:rPr>
          <w:rFonts w:ascii="Arial" w:hAnsi="Arial" w:cs="Arial"/>
          <w:i/>
          <w:iCs/>
          <w:sz w:val="24"/>
          <w:szCs w:val="24"/>
          <w:lang w:val="es-ES"/>
        </w:rPr>
        <w:t>m</w:t>
      </w:r>
      <w:r w:rsidRPr="008447ED">
        <w:rPr>
          <w:rFonts w:ascii="Arial" w:hAnsi="Arial" w:cs="Arial"/>
          <w:sz w:val="24"/>
          <w:szCs w:val="24"/>
          <w:lang w:val="es-ES"/>
        </w:rPr>
        <w:t xml:space="preserve"> es la masa y </w:t>
      </w:r>
      <w:r w:rsidRPr="008447ED">
        <w:rPr>
          <w:rFonts w:ascii="Arial" w:hAnsi="Arial" w:cs="Arial"/>
          <w:i/>
          <w:iCs/>
          <w:sz w:val="24"/>
          <w:szCs w:val="24"/>
          <w:lang w:val="es-ES"/>
        </w:rPr>
        <w:t>g</w:t>
      </w:r>
      <w:r w:rsidRPr="008447ED">
        <w:rPr>
          <w:rFonts w:ascii="Arial" w:hAnsi="Arial" w:cs="Arial"/>
          <w:sz w:val="24"/>
          <w:szCs w:val="24"/>
          <w:lang w:val="es-ES"/>
        </w:rPr>
        <w:t xml:space="preserve"> es la aceleración de la gravedad</w:t>
      </w:r>
      <w:r>
        <w:rPr>
          <w:rFonts w:ascii="Arial" w:hAnsi="Arial" w:cs="Arial"/>
          <w:sz w:val="24"/>
          <w:szCs w:val="24"/>
          <w:lang w:val="es-ES"/>
        </w:rPr>
        <w:t>.</w:t>
      </w:r>
    </w:p>
    <w:p w:rsidR="00714917" w:rsidRDefault="00714917" w:rsidP="00714917">
      <w:pPr>
        <w:pStyle w:val="NormalWeb"/>
        <w:shd w:val="clear" w:color="auto" w:fill="FFFFFF"/>
        <w:spacing w:before="2" w:after="2"/>
        <w:rPr>
          <w:rFonts w:ascii="Arial" w:hAnsi="Arial" w:cs="Arial"/>
          <w:i/>
          <w:iCs/>
          <w:sz w:val="24"/>
          <w:szCs w:val="24"/>
          <w:lang w:val="es-ES"/>
        </w:rPr>
      </w:pPr>
    </w:p>
    <w:p w:rsidR="00714917" w:rsidRDefault="00714917" w:rsidP="00714917">
      <w:pPr>
        <w:pStyle w:val="NormalWeb"/>
        <w:shd w:val="clear" w:color="auto" w:fill="FFFFFF"/>
        <w:spacing w:before="2" w:after="2"/>
        <w:jc w:val="both"/>
        <w:rPr>
          <w:rFonts w:ascii="Arial" w:hAnsi="Arial" w:cs="Arial"/>
          <w:iCs/>
          <w:sz w:val="24"/>
          <w:szCs w:val="24"/>
          <w:lang w:val="es-ES"/>
        </w:rPr>
      </w:pPr>
      <w:r w:rsidRPr="00714917">
        <w:rPr>
          <w:rFonts w:ascii="Arial" w:hAnsi="Arial" w:cs="Arial"/>
          <w:iCs/>
          <w:sz w:val="24"/>
          <w:szCs w:val="24"/>
          <w:lang w:val="es-ES"/>
        </w:rPr>
        <w:t xml:space="preserve">Esta fórmula es </w:t>
      </w:r>
      <w:r>
        <w:rPr>
          <w:rFonts w:ascii="Arial" w:hAnsi="Arial" w:cs="Arial"/>
          <w:iCs/>
          <w:sz w:val="24"/>
          <w:szCs w:val="24"/>
          <w:lang w:val="es-ES"/>
        </w:rPr>
        <w:t>semejante a la fórmula general de fuerza vista anteriormente.</w:t>
      </w:r>
    </w:p>
    <w:p w:rsidR="00714917" w:rsidRDefault="00714917" w:rsidP="00714917">
      <w:pPr>
        <w:pStyle w:val="NormalWeb"/>
        <w:shd w:val="clear" w:color="auto" w:fill="FFFFFF"/>
        <w:spacing w:before="2" w:after="2"/>
        <w:jc w:val="both"/>
        <w:rPr>
          <w:rFonts w:ascii="Arial" w:hAnsi="Arial" w:cs="Arial"/>
          <w:iCs/>
          <w:sz w:val="24"/>
          <w:szCs w:val="24"/>
          <w:lang w:val="es-ES"/>
        </w:rPr>
      </w:pPr>
    </w:p>
    <w:p w:rsidR="008447ED" w:rsidRPr="00714917" w:rsidRDefault="00714917" w:rsidP="00714917">
      <w:pPr>
        <w:pStyle w:val="NormalWeb"/>
        <w:shd w:val="clear" w:color="auto" w:fill="FFFFFF"/>
        <w:spacing w:before="2" w:after="2"/>
        <w:jc w:val="both"/>
        <w:rPr>
          <w:rFonts w:ascii="Arial" w:hAnsi="Arial" w:cs="Arial"/>
          <w:iCs/>
          <w:sz w:val="24"/>
          <w:szCs w:val="24"/>
          <w:lang w:val="es-ES"/>
        </w:rPr>
      </w:pPr>
      <m:oMathPara>
        <m:oMath>
          <m:r>
            <w:rPr>
              <w:rStyle w:val="un"/>
              <w:rFonts w:ascii="Cambria Math" w:hAnsi="Cambria Math" w:cs="Arial"/>
              <w:sz w:val="24"/>
              <w:szCs w:val="24"/>
            </w:rPr>
            <m:t>F=m.a</m:t>
          </m:r>
        </m:oMath>
      </m:oMathPara>
    </w:p>
    <w:p w:rsidR="00F126A0" w:rsidRPr="008447ED" w:rsidRDefault="00F126A0" w:rsidP="008447ED">
      <w:pPr>
        <w:pStyle w:val="NormalWeb"/>
        <w:shd w:val="clear" w:color="auto" w:fill="FFFFFF"/>
        <w:spacing w:before="2" w:after="2"/>
        <w:rPr>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460"/>
      </w:tblGrid>
      <w:tr w:rsidR="00ED0B25" w:rsidRPr="005D1738" w:rsidTr="00ED478C">
        <w:trPr>
          <w:ins w:id="293" w:author="ASISTENTE ALEJO" w:date="2015-04-23T18:35:00Z"/>
        </w:trPr>
        <w:tc>
          <w:tcPr>
            <w:tcW w:w="8978" w:type="dxa"/>
            <w:gridSpan w:val="2"/>
            <w:shd w:val="clear" w:color="auto" w:fill="000000" w:themeFill="text1"/>
          </w:tcPr>
          <w:p w:rsidR="00ED0B25" w:rsidRPr="005D1738" w:rsidRDefault="00ED0B25" w:rsidP="00ED478C">
            <w:pPr>
              <w:jc w:val="center"/>
              <w:rPr>
                <w:ins w:id="294" w:author="ASISTENTE ALEJO" w:date="2015-04-23T18:35:00Z"/>
                <w:rFonts w:ascii="Times New Roman" w:hAnsi="Times New Roman" w:cs="Times New Roman"/>
                <w:b/>
                <w:color w:val="FFFFFF" w:themeColor="background1"/>
              </w:rPr>
            </w:pPr>
            <w:ins w:id="295" w:author="ASISTENTE ALEJO" w:date="2015-04-23T18:35:00Z">
              <w:r w:rsidRPr="005D1738">
                <w:rPr>
                  <w:rFonts w:ascii="Times New Roman" w:hAnsi="Times New Roman" w:cs="Times New Roman"/>
                  <w:b/>
                  <w:color w:val="FFFFFF" w:themeColor="background1"/>
                </w:rPr>
                <w:t>Destacado</w:t>
              </w:r>
            </w:ins>
          </w:p>
        </w:tc>
      </w:tr>
      <w:tr w:rsidR="00ED0B25" w:rsidRPr="00726376" w:rsidTr="00ED478C">
        <w:trPr>
          <w:ins w:id="296" w:author="ASISTENTE ALEJO" w:date="2015-04-23T18:35:00Z"/>
        </w:trPr>
        <w:tc>
          <w:tcPr>
            <w:tcW w:w="2518" w:type="dxa"/>
          </w:tcPr>
          <w:p w:rsidR="00ED0B25" w:rsidRPr="00726376" w:rsidRDefault="00ED0B25" w:rsidP="00ED478C">
            <w:pPr>
              <w:rPr>
                <w:ins w:id="297" w:author="ASISTENTE ALEJO" w:date="2015-04-23T18:35:00Z"/>
                <w:rFonts w:ascii="Times" w:hAnsi="Times"/>
                <w:b/>
                <w:sz w:val="18"/>
                <w:szCs w:val="18"/>
              </w:rPr>
            </w:pPr>
            <w:ins w:id="298" w:author="ASISTENTE ALEJO" w:date="2015-04-23T18:35:00Z">
              <w:r w:rsidRPr="00726376">
                <w:rPr>
                  <w:rFonts w:ascii="Times" w:hAnsi="Times"/>
                  <w:b/>
                  <w:sz w:val="18"/>
                  <w:szCs w:val="18"/>
                </w:rPr>
                <w:t>Título</w:t>
              </w:r>
            </w:ins>
          </w:p>
        </w:tc>
        <w:tc>
          <w:tcPr>
            <w:tcW w:w="6460" w:type="dxa"/>
          </w:tcPr>
          <w:p w:rsidR="00ED0B25" w:rsidRPr="00726376" w:rsidRDefault="00ED0B25" w:rsidP="00ED478C">
            <w:pPr>
              <w:jc w:val="center"/>
              <w:rPr>
                <w:ins w:id="299" w:author="ASISTENTE ALEJO" w:date="2015-04-23T18:35:00Z"/>
                <w:rFonts w:ascii="Times" w:hAnsi="Times"/>
                <w:b/>
                <w:sz w:val="18"/>
                <w:szCs w:val="18"/>
              </w:rPr>
            </w:pPr>
            <w:ins w:id="300" w:author="ASISTENTE ALEJO" w:date="2015-04-23T18:35:00Z">
              <w:r>
                <w:rPr>
                  <w:rFonts w:ascii="Times" w:hAnsi="Times"/>
                  <w:b/>
                  <w:sz w:val="18"/>
                  <w:szCs w:val="18"/>
                </w:rPr>
                <w:t>Diferencia entre peso y masa</w:t>
              </w:r>
            </w:ins>
          </w:p>
        </w:tc>
      </w:tr>
      <w:tr w:rsidR="00ED0B25" w:rsidTr="00ED478C">
        <w:trPr>
          <w:ins w:id="301" w:author="ASISTENTE ALEJO" w:date="2015-04-23T18:35:00Z"/>
        </w:trPr>
        <w:tc>
          <w:tcPr>
            <w:tcW w:w="2518" w:type="dxa"/>
          </w:tcPr>
          <w:p w:rsidR="00ED0B25" w:rsidRDefault="00ED0B25" w:rsidP="00ED478C">
            <w:pPr>
              <w:rPr>
                <w:ins w:id="302" w:author="ASISTENTE ALEJO" w:date="2015-04-23T18:35:00Z"/>
                <w:rFonts w:ascii="Times" w:hAnsi="Times"/>
              </w:rPr>
            </w:pPr>
            <w:ins w:id="303" w:author="ASISTENTE ALEJO" w:date="2015-04-23T18:35:00Z">
              <w:r w:rsidRPr="00726376">
                <w:rPr>
                  <w:rFonts w:ascii="Times" w:hAnsi="Times"/>
                  <w:b/>
                  <w:sz w:val="18"/>
                  <w:szCs w:val="18"/>
                </w:rPr>
                <w:t>Contenido</w:t>
              </w:r>
            </w:ins>
          </w:p>
        </w:tc>
        <w:tc>
          <w:tcPr>
            <w:tcW w:w="6460" w:type="dxa"/>
          </w:tcPr>
          <w:p w:rsidR="0046538C" w:rsidRDefault="00ED0B25" w:rsidP="00ED0B25">
            <w:pPr>
              <w:pStyle w:val="NormalWeb"/>
              <w:shd w:val="clear" w:color="auto" w:fill="FFFFFF"/>
              <w:spacing w:before="2" w:after="2"/>
              <w:rPr>
                <w:ins w:id="304" w:author="ASISTENTE ALEJO" w:date="2015-04-23T19:02:00Z"/>
                <w:rFonts w:ascii="Arial" w:hAnsi="Arial" w:cs="Arial"/>
                <w:sz w:val="24"/>
                <w:szCs w:val="24"/>
                <w:lang w:val="es-ES"/>
              </w:rPr>
            </w:pPr>
            <w:ins w:id="305" w:author="ASISTENTE ALEJO" w:date="2015-04-23T18:36:00Z">
              <w:r>
                <w:rPr>
                  <w:rFonts w:ascii="Arial" w:hAnsi="Arial" w:cs="Arial"/>
                  <w:sz w:val="24"/>
                  <w:szCs w:val="24"/>
                  <w:lang w:val="es-ES"/>
                </w:rPr>
                <w:t xml:space="preserve">Es muy común </w:t>
              </w:r>
              <w:r w:rsidR="0046538C">
                <w:rPr>
                  <w:rFonts w:ascii="Arial" w:hAnsi="Arial" w:cs="Arial"/>
                  <w:sz w:val="24"/>
                  <w:szCs w:val="24"/>
                  <w:lang w:val="es-ES"/>
                </w:rPr>
                <w:t>escuchar</w:t>
              </w:r>
            </w:ins>
            <w:ins w:id="306" w:author="ASISTENTE ALEJO" w:date="2015-04-23T19:05:00Z">
              <w:r w:rsidR="0046538C">
                <w:rPr>
                  <w:rFonts w:ascii="Arial" w:hAnsi="Arial" w:cs="Arial"/>
                  <w:sz w:val="24"/>
                  <w:szCs w:val="24"/>
                  <w:lang w:val="es-ES"/>
                </w:rPr>
                <w:t xml:space="preserve">, </w:t>
              </w:r>
            </w:ins>
            <w:ins w:id="307" w:author="ASISTENTE ALEJO" w:date="2015-04-23T18:36:00Z">
              <w:r>
                <w:rPr>
                  <w:rFonts w:ascii="Arial" w:hAnsi="Arial" w:cs="Arial"/>
                  <w:sz w:val="24"/>
                  <w:szCs w:val="24"/>
                  <w:lang w:val="es-ES"/>
                </w:rPr>
                <w:t>cuando se utiliza una balanza</w:t>
              </w:r>
            </w:ins>
            <w:ins w:id="308" w:author="ASISTENTE ALEJO" w:date="2015-04-23T19:05:00Z">
              <w:r w:rsidR="0046538C">
                <w:rPr>
                  <w:rFonts w:ascii="Arial" w:hAnsi="Arial" w:cs="Arial"/>
                  <w:sz w:val="24"/>
                  <w:szCs w:val="24"/>
                  <w:lang w:val="es-ES"/>
                </w:rPr>
                <w:t>,</w:t>
              </w:r>
            </w:ins>
            <w:ins w:id="309" w:author="ASISTENTE ALEJO" w:date="2015-04-23T18:36:00Z">
              <w:r>
                <w:rPr>
                  <w:rFonts w:ascii="Arial" w:hAnsi="Arial" w:cs="Arial"/>
                  <w:sz w:val="24"/>
                  <w:szCs w:val="24"/>
                  <w:lang w:val="es-ES"/>
                </w:rPr>
                <w:t xml:space="preserve"> el término de peso</w:t>
              </w:r>
              <w:r w:rsidRPr="008447ED">
                <w:rPr>
                  <w:rFonts w:ascii="Arial" w:hAnsi="Arial" w:cs="Arial"/>
                  <w:sz w:val="24"/>
                  <w:szCs w:val="24"/>
                  <w:lang w:val="es-ES"/>
                </w:rPr>
                <w:t>,</w:t>
              </w:r>
            </w:ins>
            <w:ins w:id="310" w:author="ASISTENTE ALEJO" w:date="2015-04-23T18:37:00Z">
              <w:r>
                <w:rPr>
                  <w:rFonts w:ascii="Arial" w:hAnsi="Arial" w:cs="Arial"/>
                  <w:sz w:val="24"/>
                  <w:szCs w:val="24"/>
                  <w:lang w:val="es-ES"/>
                </w:rPr>
                <w:t xml:space="preserve"> cuando queremos hacer re</w:t>
              </w:r>
            </w:ins>
            <w:ins w:id="311" w:author="ASISTENTE ALEJO" w:date="2015-04-23T18:38:00Z">
              <w:r>
                <w:rPr>
                  <w:rFonts w:ascii="Arial" w:hAnsi="Arial" w:cs="Arial"/>
                  <w:sz w:val="24"/>
                  <w:szCs w:val="24"/>
                  <w:lang w:val="es-ES"/>
                </w:rPr>
                <w:t>ferencia a la masa de nuestro cuerpo.</w:t>
              </w:r>
            </w:ins>
          </w:p>
          <w:p w:rsidR="00ED0B25" w:rsidRDefault="00ED0B25" w:rsidP="00ED0B25">
            <w:pPr>
              <w:pStyle w:val="NormalWeb"/>
              <w:shd w:val="clear" w:color="auto" w:fill="FFFFFF"/>
              <w:spacing w:before="2" w:after="2"/>
              <w:rPr>
                <w:ins w:id="312" w:author="ASISTENTE ALEJO" w:date="2015-04-23T18:36:00Z"/>
                <w:rStyle w:val="un"/>
                <w:rFonts w:ascii="Arial" w:hAnsi="Arial" w:cs="Arial"/>
                <w:sz w:val="24"/>
                <w:szCs w:val="24"/>
                <w:lang w:val="es-ES"/>
              </w:rPr>
            </w:pPr>
            <w:ins w:id="313" w:author="ASISTENTE ALEJO" w:date="2015-04-23T18:38:00Z">
              <w:r>
                <w:rPr>
                  <w:rFonts w:ascii="Arial" w:hAnsi="Arial" w:cs="Arial"/>
                  <w:sz w:val="24"/>
                  <w:szCs w:val="24"/>
                  <w:lang w:val="es-ES"/>
                </w:rPr>
                <w:t>Sin embargo</w:t>
              </w:r>
            </w:ins>
            <w:ins w:id="314" w:author="ASISTENTE ALEJO" w:date="2015-04-23T19:05:00Z">
              <w:r w:rsidR="0046538C">
                <w:rPr>
                  <w:rFonts w:ascii="Arial" w:hAnsi="Arial" w:cs="Arial"/>
                  <w:sz w:val="24"/>
                  <w:szCs w:val="24"/>
                  <w:lang w:val="es-ES"/>
                </w:rPr>
                <w:t>,</w:t>
              </w:r>
            </w:ins>
            <w:ins w:id="315" w:author="ASISTENTE ALEJO" w:date="2015-04-23T18:38:00Z">
              <w:r>
                <w:rPr>
                  <w:rFonts w:ascii="Arial" w:hAnsi="Arial" w:cs="Arial"/>
                  <w:sz w:val="24"/>
                  <w:szCs w:val="24"/>
                  <w:lang w:val="es-ES"/>
                </w:rPr>
                <w:t xml:space="preserve"> </w:t>
              </w:r>
            </w:ins>
            <w:ins w:id="316" w:author="ASISTENTE ALEJO" w:date="2015-04-23T19:02:00Z">
              <w:r w:rsidR="0046538C">
                <w:rPr>
                  <w:rFonts w:ascii="Arial" w:hAnsi="Arial" w:cs="Arial"/>
                  <w:sz w:val="24"/>
                  <w:szCs w:val="24"/>
                  <w:lang w:val="es-ES"/>
                </w:rPr>
                <w:t>debemos tener en cuenta que la masa de un cuerpo</w:t>
              </w:r>
            </w:ins>
            <w:ins w:id="317" w:author="ASISTENTE ALEJO" w:date="2015-04-23T19:04:00Z">
              <w:r w:rsidR="0046538C">
                <w:rPr>
                  <w:rFonts w:ascii="Arial" w:hAnsi="Arial" w:cs="Arial"/>
                  <w:sz w:val="24"/>
                  <w:szCs w:val="24"/>
                  <w:lang w:val="es-ES"/>
                </w:rPr>
                <w:t xml:space="preserve"> (</w:t>
              </w:r>
              <w:r w:rsidR="0046538C">
                <w:rPr>
                  <w:rStyle w:val="un"/>
                  <w:rFonts w:ascii="Arial" w:hAnsi="Arial" w:cs="Arial"/>
                  <w:sz w:val="24"/>
                  <w:szCs w:val="24"/>
                  <w:lang w:val="es-ES"/>
                </w:rPr>
                <w:t>cantidad de materia</w:t>
              </w:r>
              <w:r w:rsidR="0046538C">
                <w:rPr>
                  <w:rFonts w:ascii="Arial" w:hAnsi="Arial" w:cs="Arial"/>
                  <w:sz w:val="24"/>
                  <w:szCs w:val="24"/>
                  <w:lang w:val="es-ES"/>
                </w:rPr>
                <w:t>)</w:t>
              </w:r>
            </w:ins>
            <w:ins w:id="318" w:author="ASISTENTE ALEJO" w:date="2015-04-23T19:02:00Z">
              <w:r w:rsidR="0046538C">
                <w:rPr>
                  <w:rFonts w:ascii="Arial" w:hAnsi="Arial" w:cs="Arial"/>
                  <w:sz w:val="24"/>
                  <w:szCs w:val="24"/>
                  <w:lang w:val="es-ES"/>
                </w:rPr>
                <w:t xml:space="preserve"> siempre es la misma en cualquier parte del universo. </w:t>
              </w:r>
            </w:ins>
            <w:ins w:id="319" w:author="ASISTENTE ALEJO" w:date="2015-04-23T19:04:00Z">
              <w:r w:rsidR="0046538C">
                <w:rPr>
                  <w:rFonts w:ascii="Arial" w:hAnsi="Arial" w:cs="Arial"/>
                  <w:sz w:val="24"/>
                  <w:szCs w:val="24"/>
                  <w:lang w:val="es-ES"/>
                </w:rPr>
                <w:t xml:space="preserve">En cambio </w:t>
              </w:r>
            </w:ins>
            <w:ins w:id="320" w:author="ASISTENTE ALEJO" w:date="2015-04-23T18:36:00Z">
              <w:r w:rsidRPr="008447ED">
                <w:rPr>
                  <w:rFonts w:ascii="Arial" w:hAnsi="Arial" w:cs="Arial"/>
                  <w:sz w:val="24"/>
                  <w:szCs w:val="24"/>
                  <w:lang w:val="es-ES"/>
                </w:rPr>
                <w:t xml:space="preserve">no pesamos lo mismo en la Tierra que en la Luna o en otro planeta, ya que el peso depende de la </w:t>
              </w:r>
              <w:r w:rsidRPr="008447ED">
                <w:rPr>
                  <w:rStyle w:val="Textoennegrita"/>
                  <w:rFonts w:ascii="Arial" w:hAnsi="Arial" w:cs="Arial"/>
                  <w:sz w:val="24"/>
                  <w:szCs w:val="24"/>
                  <w:lang w:val="es-ES"/>
                </w:rPr>
                <w:t>gravedad</w:t>
              </w:r>
              <w:r w:rsidRPr="008447ED">
                <w:rPr>
                  <w:rFonts w:ascii="Arial" w:hAnsi="Arial" w:cs="Arial"/>
                  <w:sz w:val="24"/>
                  <w:szCs w:val="24"/>
                  <w:lang w:val="es-ES"/>
                </w:rPr>
                <w:t xml:space="preserve"> del lugar</w:t>
              </w:r>
              <w:r w:rsidRPr="008447ED">
                <w:rPr>
                  <w:rStyle w:val="un"/>
                  <w:rFonts w:ascii="Arial" w:hAnsi="Arial" w:cs="Arial"/>
                  <w:sz w:val="24"/>
                  <w:szCs w:val="24"/>
                  <w:lang w:val="es-ES"/>
                </w:rPr>
                <w:t xml:space="preserve">. En el siguiente enlace puedes calcular cuál sería tu peso en los diferentes planetas </w:t>
              </w:r>
              <w:r>
                <w:fldChar w:fldCharType="begin"/>
              </w:r>
              <w:r>
                <w:instrText xml:space="preserve"> HYPERLINK "http://www.quimicaweb.net/grupo_trabajo_ccnn_2/tema2/Actividades/planetas.html" \t "_blank" </w:instrText>
              </w:r>
              <w:r>
                <w:fldChar w:fldCharType="separate"/>
              </w:r>
              <w:r>
                <w:rPr>
                  <w:rStyle w:val="Hipervnculo"/>
                  <w:rFonts w:ascii="Arial" w:hAnsi="Arial" w:cs="Arial"/>
                  <w:sz w:val="24"/>
                  <w:szCs w:val="24"/>
                  <w:lang w:val="es-ES"/>
                </w:rPr>
                <w:t>[VER</w:t>
              </w:r>
              <w:r w:rsidRPr="008447ED">
                <w:rPr>
                  <w:rStyle w:val="Hipervnculo"/>
                  <w:rFonts w:ascii="Arial" w:hAnsi="Arial" w:cs="Arial"/>
                  <w:sz w:val="24"/>
                  <w:szCs w:val="24"/>
                  <w:lang w:val="es-ES"/>
                </w:rPr>
                <w:t>]</w:t>
              </w:r>
              <w:r>
                <w:rPr>
                  <w:rStyle w:val="Hipervnculo"/>
                  <w:rFonts w:ascii="Arial" w:hAnsi="Arial" w:cs="Arial"/>
                  <w:sz w:val="24"/>
                  <w:szCs w:val="24"/>
                  <w:lang w:val="es-ES"/>
                </w:rPr>
                <w:fldChar w:fldCharType="end"/>
              </w:r>
              <w:r w:rsidRPr="008447ED">
                <w:rPr>
                  <w:rStyle w:val="un"/>
                  <w:rFonts w:ascii="Arial" w:hAnsi="Arial" w:cs="Arial"/>
                  <w:sz w:val="24"/>
                  <w:szCs w:val="24"/>
                  <w:lang w:val="es-ES"/>
                </w:rPr>
                <w:t>.</w:t>
              </w:r>
            </w:ins>
          </w:p>
          <w:p w:rsidR="00ED0B25" w:rsidRPr="00ED0B25" w:rsidRDefault="00ED0B25" w:rsidP="00ED478C">
            <w:pPr>
              <w:rPr>
                <w:ins w:id="321" w:author="ASISTENTE ALEJO" w:date="2015-04-23T18:35:00Z"/>
                <w:rFonts w:ascii="Times" w:hAnsi="Times"/>
                <w:lang w:val="es-ES"/>
                <w:rPrChange w:id="322" w:author="ASISTENTE ALEJO" w:date="2015-04-23T18:36:00Z">
                  <w:rPr>
                    <w:ins w:id="323" w:author="ASISTENTE ALEJO" w:date="2015-04-23T18:35:00Z"/>
                    <w:rFonts w:ascii="Times" w:hAnsi="Times"/>
                  </w:rPr>
                </w:rPrChange>
              </w:rPr>
            </w:pPr>
          </w:p>
        </w:tc>
      </w:tr>
    </w:tbl>
    <w:p w:rsidR="00ED0B25" w:rsidRDefault="00ED0B25" w:rsidP="008447ED">
      <w:pPr>
        <w:pStyle w:val="NormalWeb"/>
        <w:shd w:val="clear" w:color="auto" w:fill="FFFFFF"/>
        <w:spacing w:before="2" w:after="2"/>
        <w:rPr>
          <w:ins w:id="324" w:author="ASISTENTE ALEJO" w:date="2015-04-23T18:35:00Z"/>
          <w:rFonts w:ascii="Arial" w:hAnsi="Arial" w:cs="Arial"/>
          <w:sz w:val="24"/>
          <w:szCs w:val="24"/>
          <w:lang w:val="es-ES"/>
        </w:rPr>
      </w:pPr>
    </w:p>
    <w:p w:rsidR="008447ED" w:rsidDel="0046538C" w:rsidRDefault="00ED1787" w:rsidP="008447ED">
      <w:pPr>
        <w:pStyle w:val="NormalWeb"/>
        <w:shd w:val="clear" w:color="auto" w:fill="FFFFFF"/>
        <w:spacing w:before="2" w:after="2"/>
        <w:rPr>
          <w:del w:id="325" w:author="ASISTENTE ALEJO" w:date="2015-04-23T18:36:00Z"/>
          <w:rStyle w:val="un"/>
          <w:rFonts w:ascii="Arial" w:hAnsi="Arial" w:cs="Arial"/>
          <w:sz w:val="24"/>
          <w:szCs w:val="24"/>
          <w:lang w:val="es-ES"/>
        </w:rPr>
      </w:pPr>
      <w:ins w:id="326" w:author="ASISTENTE ALEJO" w:date="2015-04-23T14:04:00Z">
        <w:r>
          <w:rPr>
            <w:rFonts w:ascii="Arial" w:hAnsi="Arial" w:cs="Arial"/>
            <w:sz w:val="24"/>
            <w:szCs w:val="24"/>
            <w:lang w:val="es-ES"/>
          </w:rPr>
          <w:t xml:space="preserve">Debido </w:t>
        </w:r>
        <w:proofErr w:type="gramStart"/>
        <w:r>
          <w:rPr>
            <w:rFonts w:ascii="Arial" w:hAnsi="Arial" w:cs="Arial"/>
            <w:sz w:val="24"/>
            <w:szCs w:val="24"/>
            <w:lang w:val="es-ES"/>
          </w:rPr>
          <w:t>a</w:t>
        </w:r>
        <w:proofErr w:type="gramEnd"/>
        <w:r>
          <w:rPr>
            <w:rFonts w:ascii="Arial" w:hAnsi="Arial" w:cs="Arial"/>
            <w:sz w:val="24"/>
            <w:szCs w:val="24"/>
            <w:lang w:val="es-ES"/>
          </w:rPr>
          <w:t xml:space="preserve"> </w:t>
        </w:r>
      </w:ins>
      <w:del w:id="327" w:author="ASISTENTE ALEJO" w:date="2015-04-23T18:36:00Z">
        <w:r w:rsidR="008447ED" w:rsidRPr="008447ED" w:rsidDel="00ED0B25">
          <w:rPr>
            <w:rFonts w:ascii="Arial" w:hAnsi="Arial" w:cs="Arial"/>
            <w:sz w:val="24"/>
            <w:szCs w:val="24"/>
            <w:lang w:val="es-ES"/>
          </w:rPr>
          <w:delText xml:space="preserve">Por eso, no pesamos lo mismo en la Tierra que en la Luna o en otro planeta, ya que el peso depende de la </w:delText>
        </w:r>
        <w:r w:rsidR="008447ED" w:rsidRPr="008447ED" w:rsidDel="00ED0B25">
          <w:rPr>
            <w:rStyle w:val="Textoennegrita"/>
            <w:rFonts w:ascii="Arial" w:hAnsi="Arial" w:cs="Arial"/>
            <w:sz w:val="24"/>
            <w:szCs w:val="24"/>
            <w:lang w:val="es-ES"/>
          </w:rPr>
          <w:delText>gravedad</w:delText>
        </w:r>
        <w:r w:rsidR="008447ED" w:rsidRPr="008447ED" w:rsidDel="00ED0B25">
          <w:rPr>
            <w:rFonts w:ascii="Arial" w:hAnsi="Arial" w:cs="Arial"/>
            <w:sz w:val="24"/>
            <w:szCs w:val="24"/>
            <w:lang w:val="es-ES"/>
          </w:rPr>
          <w:delText xml:space="preserve"> del lugar</w:delText>
        </w:r>
        <w:r w:rsidR="008447ED" w:rsidRPr="008447ED" w:rsidDel="00ED0B25">
          <w:rPr>
            <w:rStyle w:val="un"/>
            <w:rFonts w:ascii="Arial" w:hAnsi="Arial" w:cs="Arial"/>
            <w:sz w:val="24"/>
            <w:szCs w:val="24"/>
            <w:lang w:val="es-ES"/>
          </w:rPr>
          <w:delText xml:space="preserve">. En cambio, nuestra masa (cantidad de materia) sí que es igual en la Tierra o en cualquier otro planeta. En el siguiente enlace puedes calcular cuál sería tu peso en los diferentes planetas </w:delText>
        </w:r>
        <w:r w:rsidR="004152CF" w:rsidDel="00ED0B25">
          <w:fldChar w:fldCharType="begin"/>
        </w:r>
        <w:r w:rsidR="004152CF" w:rsidDel="00ED0B25">
          <w:delInstrText xml:space="preserve"> HYPERLINK "http://www.quimicaweb.net/grupo_trabajo_ccnn_2/tema2/Actividades/planetas.html" \t "_blank" </w:delInstrText>
        </w:r>
        <w:r w:rsidR="004152CF" w:rsidDel="00ED0B25">
          <w:fldChar w:fldCharType="separate"/>
        </w:r>
        <w:r w:rsidR="00F126A0" w:rsidDel="00ED0B25">
          <w:rPr>
            <w:rStyle w:val="Hipervnculo"/>
            <w:rFonts w:ascii="Arial" w:hAnsi="Arial" w:cs="Arial"/>
            <w:sz w:val="24"/>
            <w:szCs w:val="24"/>
            <w:lang w:val="es-ES"/>
          </w:rPr>
          <w:delText>[VER</w:delText>
        </w:r>
        <w:r w:rsidR="008447ED" w:rsidRPr="008447ED" w:rsidDel="00ED0B25">
          <w:rPr>
            <w:rStyle w:val="Hipervnculo"/>
            <w:rFonts w:ascii="Arial" w:hAnsi="Arial" w:cs="Arial"/>
            <w:sz w:val="24"/>
            <w:szCs w:val="24"/>
            <w:lang w:val="es-ES"/>
          </w:rPr>
          <w:delText>]</w:delText>
        </w:r>
        <w:r w:rsidR="004152CF" w:rsidDel="00ED0B25">
          <w:rPr>
            <w:rStyle w:val="Hipervnculo"/>
            <w:rFonts w:ascii="Arial" w:hAnsi="Arial" w:cs="Arial"/>
            <w:sz w:val="24"/>
            <w:szCs w:val="24"/>
            <w:lang w:val="es-ES"/>
          </w:rPr>
          <w:fldChar w:fldCharType="end"/>
        </w:r>
        <w:r w:rsidR="008447ED" w:rsidRPr="008447ED" w:rsidDel="00ED0B25">
          <w:rPr>
            <w:rStyle w:val="un"/>
            <w:rFonts w:ascii="Arial" w:hAnsi="Arial" w:cs="Arial"/>
            <w:sz w:val="24"/>
            <w:szCs w:val="24"/>
            <w:lang w:val="es-ES"/>
          </w:rPr>
          <w:delText>.</w:delText>
        </w:r>
      </w:del>
    </w:p>
    <w:p w:rsidR="0046538C" w:rsidRDefault="0046538C" w:rsidP="008447ED">
      <w:pPr>
        <w:pStyle w:val="NormalWeb"/>
        <w:shd w:val="clear" w:color="auto" w:fill="FFFFFF"/>
        <w:spacing w:before="2" w:after="2"/>
        <w:rPr>
          <w:ins w:id="328" w:author="ASISTENTE ALEJO" w:date="2015-04-23T19:07:00Z"/>
          <w:rStyle w:val="un"/>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515"/>
      </w:tblGrid>
      <w:tr w:rsidR="0046538C" w:rsidRPr="005D1738" w:rsidTr="00ED478C">
        <w:trPr>
          <w:ins w:id="329" w:author="ASISTENTE ALEJO" w:date="2015-04-23T19:07:00Z"/>
        </w:trPr>
        <w:tc>
          <w:tcPr>
            <w:tcW w:w="9033" w:type="dxa"/>
            <w:gridSpan w:val="2"/>
            <w:shd w:val="clear" w:color="auto" w:fill="0D0D0D" w:themeFill="text1" w:themeFillTint="F2"/>
          </w:tcPr>
          <w:p w:rsidR="0046538C" w:rsidRPr="005D1738" w:rsidRDefault="0046538C" w:rsidP="00ED478C">
            <w:pPr>
              <w:jc w:val="center"/>
              <w:rPr>
                <w:ins w:id="330" w:author="ASISTENTE ALEJO" w:date="2015-04-23T19:07:00Z"/>
                <w:rFonts w:ascii="Times New Roman" w:hAnsi="Times New Roman" w:cs="Times New Roman"/>
                <w:b/>
                <w:color w:val="FFFFFF" w:themeColor="background1"/>
              </w:rPr>
            </w:pPr>
            <w:ins w:id="331" w:author="ASISTENTE ALEJO" w:date="2015-04-23T19:07:00Z">
              <w:r w:rsidRPr="005D1738">
                <w:rPr>
                  <w:rFonts w:ascii="Times New Roman" w:hAnsi="Times New Roman" w:cs="Times New Roman"/>
                  <w:b/>
                  <w:color w:val="FFFFFF" w:themeColor="background1"/>
                </w:rPr>
                <w:t>Imagen (fotografía, gráfica o ilustración)</w:t>
              </w:r>
            </w:ins>
          </w:p>
        </w:tc>
      </w:tr>
      <w:tr w:rsidR="0046538C" w:rsidTr="00ED478C">
        <w:trPr>
          <w:ins w:id="332" w:author="ASISTENTE ALEJO" w:date="2015-04-23T19:07:00Z"/>
        </w:trPr>
        <w:tc>
          <w:tcPr>
            <w:tcW w:w="2518" w:type="dxa"/>
          </w:tcPr>
          <w:p w:rsidR="0046538C" w:rsidRPr="00053744" w:rsidRDefault="0046538C" w:rsidP="00ED478C">
            <w:pPr>
              <w:rPr>
                <w:ins w:id="333" w:author="ASISTENTE ALEJO" w:date="2015-04-23T19:07:00Z"/>
                <w:rFonts w:ascii="Times New Roman" w:hAnsi="Times New Roman" w:cs="Times New Roman"/>
                <w:b/>
                <w:color w:val="000000"/>
                <w:sz w:val="18"/>
                <w:szCs w:val="18"/>
              </w:rPr>
            </w:pPr>
            <w:ins w:id="334" w:author="ASISTENTE ALEJO" w:date="2015-04-23T19:07:00Z">
              <w:r>
                <w:rPr>
                  <w:rFonts w:ascii="Times New Roman" w:hAnsi="Times New Roman" w:cs="Times New Roman"/>
                  <w:b/>
                  <w:color w:val="000000"/>
                  <w:sz w:val="18"/>
                  <w:szCs w:val="18"/>
                </w:rPr>
                <w:t>Código</w:t>
              </w:r>
            </w:ins>
          </w:p>
        </w:tc>
        <w:tc>
          <w:tcPr>
            <w:tcW w:w="6515" w:type="dxa"/>
          </w:tcPr>
          <w:p w:rsidR="0046538C" w:rsidRPr="00053744" w:rsidRDefault="0046538C" w:rsidP="00ED478C">
            <w:pPr>
              <w:rPr>
                <w:ins w:id="335" w:author="ASISTENTE ALEJO" w:date="2015-04-23T19:07:00Z"/>
                <w:rFonts w:ascii="Times New Roman" w:hAnsi="Times New Roman" w:cs="Times New Roman"/>
                <w:b/>
                <w:color w:val="000000"/>
                <w:sz w:val="18"/>
                <w:szCs w:val="18"/>
              </w:rPr>
            </w:pPr>
            <w:ins w:id="336" w:author="ASISTENTE ALEJO" w:date="2015-04-23T19:07:00Z">
              <w:r>
                <w:rPr>
                  <w:rFonts w:ascii="Times New Roman" w:hAnsi="Times New Roman" w:cs="Times New Roman"/>
                  <w:color w:val="000000"/>
                </w:rPr>
                <w:t>XX_00_00_IMG00</w:t>
              </w:r>
            </w:ins>
          </w:p>
        </w:tc>
      </w:tr>
      <w:tr w:rsidR="0046538C" w:rsidTr="00ED478C">
        <w:trPr>
          <w:ins w:id="337" w:author="ASISTENTE ALEJO" w:date="2015-04-23T19:07:00Z"/>
        </w:trPr>
        <w:tc>
          <w:tcPr>
            <w:tcW w:w="2518" w:type="dxa"/>
          </w:tcPr>
          <w:p w:rsidR="0046538C" w:rsidRDefault="0046538C" w:rsidP="00ED478C">
            <w:pPr>
              <w:rPr>
                <w:ins w:id="338" w:author="ASISTENTE ALEJO" w:date="2015-04-23T19:07:00Z"/>
                <w:rFonts w:ascii="Times New Roman" w:hAnsi="Times New Roman" w:cs="Times New Roman"/>
                <w:color w:val="000000"/>
              </w:rPr>
            </w:pPr>
            <w:ins w:id="339" w:author="ASISTENTE ALEJO" w:date="2015-04-23T19:07:00Z">
              <w:r w:rsidRPr="00053744">
                <w:rPr>
                  <w:rFonts w:ascii="Times New Roman" w:hAnsi="Times New Roman" w:cs="Times New Roman"/>
                  <w:b/>
                  <w:color w:val="000000"/>
                  <w:sz w:val="18"/>
                  <w:szCs w:val="18"/>
                </w:rPr>
                <w:t>Descripción</w:t>
              </w:r>
            </w:ins>
          </w:p>
        </w:tc>
        <w:tc>
          <w:tcPr>
            <w:tcW w:w="6515" w:type="dxa"/>
          </w:tcPr>
          <w:p w:rsidR="0046538C" w:rsidRDefault="0046538C" w:rsidP="00ED478C">
            <w:pPr>
              <w:rPr>
                <w:ins w:id="340" w:author="ASISTENTE ALEJO" w:date="2015-04-23T19:07:00Z"/>
                <w:rFonts w:ascii="Times New Roman" w:hAnsi="Times New Roman" w:cs="Times New Roman"/>
                <w:color w:val="000000"/>
              </w:rPr>
            </w:pPr>
            <w:ins w:id="341" w:author="ASISTENTE ALEJO" w:date="2015-04-23T19:07:00Z">
              <w:r>
                <w:rPr>
                  <w:rFonts w:ascii="Times New Roman" w:hAnsi="Times New Roman" w:cs="Times New Roman"/>
                  <w:color w:val="000000"/>
                </w:rPr>
                <w:t>Objetos con flechas dirigidas hacia abajo</w:t>
              </w:r>
            </w:ins>
          </w:p>
        </w:tc>
      </w:tr>
      <w:tr w:rsidR="0046538C" w:rsidTr="00ED478C">
        <w:trPr>
          <w:ins w:id="342" w:author="ASISTENTE ALEJO" w:date="2015-04-23T19:07:00Z"/>
        </w:trPr>
        <w:tc>
          <w:tcPr>
            <w:tcW w:w="2518" w:type="dxa"/>
          </w:tcPr>
          <w:p w:rsidR="0046538C" w:rsidRDefault="0046538C" w:rsidP="00ED478C">
            <w:pPr>
              <w:rPr>
                <w:ins w:id="343" w:author="ASISTENTE ALEJO" w:date="2015-04-23T19:07:00Z"/>
                <w:rFonts w:ascii="Times New Roman" w:hAnsi="Times New Roman" w:cs="Times New Roman"/>
                <w:color w:val="000000"/>
              </w:rPr>
            </w:pPr>
            <w:ins w:id="344" w:author="ASISTENTE ALEJO" w:date="2015-04-23T19:07:00Z">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ins>
          </w:p>
        </w:tc>
        <w:tc>
          <w:tcPr>
            <w:tcW w:w="6515" w:type="dxa"/>
          </w:tcPr>
          <w:p w:rsidR="0046538C" w:rsidRDefault="006C412C" w:rsidP="00ED478C">
            <w:pPr>
              <w:rPr>
                <w:ins w:id="345" w:author="ASISTENTE ALEJO" w:date="2015-04-23T20:51:00Z"/>
                <w:rFonts w:ascii="Times New Roman" w:hAnsi="Times New Roman" w:cs="Times New Roman"/>
                <w:color w:val="000000"/>
              </w:rPr>
            </w:pPr>
            <w:ins w:id="346" w:author="ASISTENTE ALEJO" w:date="2015-04-23T19:23:00Z">
              <w:r>
                <w:rPr>
                  <w:rFonts w:ascii="Times New Roman" w:hAnsi="Times New Roman" w:cs="Times New Roman"/>
                  <w:color w:val="000000"/>
                </w:rPr>
                <w:t>Crea</w:t>
              </w:r>
            </w:ins>
            <w:ins w:id="347" w:author="ASISTENTE ALEJO" w:date="2015-04-23T20:51:00Z">
              <w:r>
                <w:rPr>
                  <w:rFonts w:ascii="Times New Roman" w:hAnsi="Times New Roman" w:cs="Times New Roman"/>
                  <w:color w:val="000000"/>
                </w:rPr>
                <w:t>r una imagen muy parecida a la que coloco a continuación. Tener muy presente el punto donde se aplica el vector.</w:t>
              </w:r>
            </w:ins>
            <w:ins w:id="348" w:author="ASISTENTE ALEJO" w:date="2015-04-23T20:53:00Z">
              <w:r>
                <w:rPr>
                  <w:rFonts w:ascii="Times New Roman" w:hAnsi="Times New Roman" w:cs="Times New Roman"/>
                  <w:color w:val="000000"/>
                </w:rPr>
                <w:t xml:space="preserve"> </w:t>
              </w:r>
            </w:ins>
            <w:ins w:id="349" w:author="ASISTENTE ALEJO" w:date="2015-04-23T21:07:00Z">
              <w:r w:rsidR="008F071C">
                <w:rPr>
                  <w:rFonts w:ascii="Times New Roman" w:hAnsi="Times New Roman" w:cs="Times New Roman"/>
                  <w:color w:val="000000"/>
                </w:rPr>
                <w:t>Por favor cambiar la imagen significativamente porque esta es de un libro</w:t>
              </w:r>
            </w:ins>
          </w:p>
          <w:p w:rsidR="006C412C" w:rsidRDefault="006C412C" w:rsidP="00ED478C">
            <w:pPr>
              <w:rPr>
                <w:ins w:id="350" w:author="ASISTENTE ALEJO" w:date="2015-04-23T19:07:00Z"/>
                <w:rFonts w:ascii="Times New Roman" w:hAnsi="Times New Roman" w:cs="Times New Roman"/>
                <w:color w:val="000000"/>
              </w:rPr>
            </w:pPr>
            <w:ins w:id="351" w:author="ASISTENTE ALEJO" w:date="2015-04-23T20:53:00Z">
              <w:r>
                <w:rPr>
                  <w:rFonts w:ascii="Times New Roman" w:hAnsi="Times New Roman" w:cs="Times New Roman"/>
                  <w:noProof/>
                  <w:color w:val="000000"/>
                  <w:lang w:val="es-ES" w:eastAsia="es-ES"/>
                </w:rPr>
                <w:drawing>
                  <wp:inline distT="0" distB="0" distL="0" distR="0">
                    <wp:extent cx="3904488" cy="2919984"/>
                    <wp:effectExtent l="0" t="0" r="127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20150423_202108.jpg"/>
                            <pic:cNvPicPr/>
                          </pic:nvPicPr>
                          <pic:blipFill>
                            <a:blip r:embed="rId15">
                              <a:extLst>
                                <a:ext uri="{28A0092B-C50C-407E-A947-70E740481C1C}">
                                  <a14:useLocalDpi xmlns:a14="http://schemas.microsoft.com/office/drawing/2010/main" val="0"/>
                                </a:ext>
                              </a:extLst>
                            </a:blip>
                            <a:stretch>
                              <a:fillRect/>
                            </a:stretch>
                          </pic:blipFill>
                          <pic:spPr>
                            <a:xfrm>
                              <a:off x="0" y="0"/>
                              <a:ext cx="3904488" cy="2919984"/>
                            </a:xfrm>
                            <a:prstGeom prst="rect">
                              <a:avLst/>
                            </a:prstGeom>
                          </pic:spPr>
                        </pic:pic>
                      </a:graphicData>
                    </a:graphic>
                  </wp:inline>
                </w:drawing>
              </w:r>
            </w:ins>
          </w:p>
        </w:tc>
      </w:tr>
      <w:tr w:rsidR="0046538C" w:rsidTr="00ED478C">
        <w:trPr>
          <w:ins w:id="352" w:author="ASISTENTE ALEJO" w:date="2015-04-23T19:07:00Z"/>
        </w:trPr>
        <w:tc>
          <w:tcPr>
            <w:tcW w:w="2518" w:type="dxa"/>
          </w:tcPr>
          <w:p w:rsidR="0046538C" w:rsidRDefault="0046538C" w:rsidP="00ED478C">
            <w:pPr>
              <w:rPr>
                <w:ins w:id="353" w:author="ASISTENTE ALEJO" w:date="2015-04-23T19:07:00Z"/>
                <w:rFonts w:ascii="Times New Roman" w:hAnsi="Times New Roman" w:cs="Times New Roman"/>
                <w:color w:val="000000"/>
              </w:rPr>
            </w:pPr>
            <w:ins w:id="354" w:author="ASISTENTE ALEJO" w:date="2015-04-23T19:07:00Z">
              <w:r w:rsidRPr="00053744">
                <w:rPr>
                  <w:rFonts w:ascii="Times New Roman" w:hAnsi="Times New Roman" w:cs="Times New Roman"/>
                  <w:b/>
                  <w:color w:val="000000"/>
                  <w:sz w:val="18"/>
                  <w:szCs w:val="18"/>
                </w:rPr>
                <w:t>Pie de imagen</w:t>
              </w:r>
            </w:ins>
          </w:p>
        </w:tc>
        <w:tc>
          <w:tcPr>
            <w:tcW w:w="6515" w:type="dxa"/>
          </w:tcPr>
          <w:p w:rsidR="0046538C" w:rsidRDefault="00CA1237" w:rsidP="006C412C">
            <w:pPr>
              <w:rPr>
                <w:ins w:id="355" w:author="ASISTENTE ALEJO" w:date="2015-04-23T19:07:00Z"/>
                <w:rFonts w:ascii="Times New Roman" w:hAnsi="Times New Roman" w:cs="Times New Roman"/>
                <w:color w:val="000000"/>
              </w:rPr>
            </w:pPr>
            <w:ins w:id="356" w:author="ASISTENTE ALEJO" w:date="2015-04-23T19:24:00Z">
              <w:r>
                <w:rPr>
                  <w:rFonts w:ascii="Times New Roman" w:hAnsi="Times New Roman" w:cs="Times New Roman"/>
                  <w:color w:val="000000"/>
                </w:rPr>
                <w:t>S</w:t>
              </w:r>
            </w:ins>
            <w:ins w:id="357" w:author="ASISTENTE ALEJO" w:date="2015-04-23T20:51:00Z">
              <w:r w:rsidR="006C412C">
                <w:rPr>
                  <w:rFonts w:ascii="Times New Roman" w:hAnsi="Times New Roman" w:cs="Times New Roman"/>
                  <w:color w:val="000000"/>
                </w:rPr>
                <w:t>e</w:t>
              </w:r>
            </w:ins>
            <w:ins w:id="358" w:author="ASISTENTE ALEJO" w:date="2015-04-23T19:24:00Z">
              <w:r>
                <w:rPr>
                  <w:rFonts w:ascii="Times New Roman" w:hAnsi="Times New Roman" w:cs="Times New Roman"/>
                  <w:color w:val="000000"/>
                </w:rPr>
                <w:t xml:space="preserve"> considera que un cuerpo est</w:t>
              </w:r>
            </w:ins>
            <w:ins w:id="359" w:author="ASISTENTE ALEJO" w:date="2015-04-23T19:25:00Z">
              <w:r>
                <w:rPr>
                  <w:rFonts w:ascii="Times New Roman" w:hAnsi="Times New Roman" w:cs="Times New Roman"/>
                  <w:color w:val="000000"/>
                </w:rPr>
                <w:t xml:space="preserve">á formado por pequeñas partículas con </w:t>
              </w:r>
              <w:r>
                <w:rPr>
                  <w:rFonts w:ascii="Times New Roman" w:hAnsi="Times New Roman" w:cs="Times New Roman"/>
                  <w:color w:val="000000"/>
                </w:rPr>
                <w:lastRenderedPageBreak/>
                <w:t>un peso determinado, la suma de todos los pesos de estas part</w:t>
              </w:r>
            </w:ins>
            <w:ins w:id="360" w:author="ASISTENTE ALEJO" w:date="2015-04-23T19:26:00Z">
              <w:r>
                <w:rPr>
                  <w:rFonts w:ascii="Times New Roman" w:hAnsi="Times New Roman" w:cs="Times New Roman"/>
                  <w:color w:val="000000"/>
                </w:rPr>
                <w:t>ículas determina el peso total del cuerpo. El punto de aplicación del vector peso (</w:t>
              </w:r>
            </w:ins>
            <w:ins w:id="361" w:author="ASISTENTE ALEJO" w:date="2015-04-23T19:27:00Z">
              <w:r>
                <w:rPr>
                  <w:rFonts w:ascii="Times New Roman" w:hAnsi="Times New Roman" w:cs="Times New Roman"/>
                  <w:color w:val="000000"/>
                </w:rPr>
                <w:t>vector fuerza que representa el peso</w:t>
              </w:r>
            </w:ins>
            <w:ins w:id="362" w:author="ASISTENTE ALEJO" w:date="2015-04-23T19:26:00Z">
              <w:r>
                <w:rPr>
                  <w:rFonts w:ascii="Times New Roman" w:hAnsi="Times New Roman" w:cs="Times New Roman"/>
                  <w:color w:val="000000"/>
                </w:rPr>
                <w:t>)</w:t>
              </w:r>
            </w:ins>
            <w:ins w:id="363" w:author="ASISTENTE ALEJO" w:date="2015-04-23T19:27:00Z">
              <w:r>
                <w:rPr>
                  <w:rFonts w:ascii="Times New Roman" w:hAnsi="Times New Roman" w:cs="Times New Roman"/>
                  <w:color w:val="000000"/>
                </w:rPr>
                <w:t xml:space="preserve"> se ubica en el </w:t>
              </w:r>
              <w:r w:rsidRPr="00CA1237">
                <w:rPr>
                  <w:rFonts w:ascii="Times New Roman" w:hAnsi="Times New Roman" w:cs="Times New Roman"/>
                  <w:b/>
                  <w:color w:val="000000"/>
                  <w:rPrChange w:id="364" w:author="ASISTENTE ALEJO" w:date="2015-04-23T19:27:00Z">
                    <w:rPr>
                      <w:rFonts w:ascii="Times New Roman" w:hAnsi="Times New Roman" w:cs="Times New Roman"/>
                      <w:color w:val="000000"/>
                    </w:rPr>
                  </w:rPrChange>
                </w:rPr>
                <w:t>centro de gravedad</w:t>
              </w:r>
              <w:r>
                <w:rPr>
                  <w:rFonts w:ascii="Times New Roman" w:hAnsi="Times New Roman" w:cs="Times New Roman"/>
                  <w:color w:val="000000"/>
                </w:rPr>
                <w:t xml:space="preserve"> del cuerpo</w:t>
              </w:r>
            </w:ins>
            <w:ins w:id="365" w:author="ASISTENTE ALEJO" w:date="2015-04-23T19:28:00Z">
              <w:r>
                <w:rPr>
                  <w:rFonts w:ascii="Times New Roman" w:hAnsi="Times New Roman" w:cs="Times New Roman"/>
                  <w:color w:val="000000"/>
                </w:rPr>
                <w:t>, en este punto se puede considerar que se concentr</w:t>
              </w:r>
              <w:r w:rsidR="008B444D">
                <w:rPr>
                  <w:rFonts w:ascii="Times New Roman" w:hAnsi="Times New Roman" w:cs="Times New Roman"/>
                  <w:color w:val="000000"/>
                </w:rPr>
                <w:t xml:space="preserve">a la masa del </w:t>
              </w:r>
            </w:ins>
            <w:ins w:id="366" w:author="ASISTENTE ALEJO" w:date="2015-04-23T19:51:00Z">
              <w:r w:rsidR="008B444D">
                <w:rPr>
                  <w:rFonts w:ascii="Times New Roman" w:hAnsi="Times New Roman" w:cs="Times New Roman"/>
                  <w:color w:val="000000"/>
                </w:rPr>
                <w:t>mismo.</w:t>
              </w:r>
            </w:ins>
            <w:ins w:id="367" w:author="ASISTENTE ALEJO" w:date="2015-04-23T20:54:00Z">
              <w:r w:rsidR="006C412C">
                <w:rPr>
                  <w:rFonts w:ascii="Times New Roman" w:hAnsi="Times New Roman" w:cs="Times New Roman"/>
                  <w:color w:val="000000"/>
                </w:rPr>
                <w:t xml:space="preserve"> En la imagen se observa algunos objetos de diferente forma y si centro de gravedad</w:t>
              </w:r>
            </w:ins>
          </w:p>
        </w:tc>
      </w:tr>
    </w:tbl>
    <w:p w:rsidR="0046538C" w:rsidRDefault="0046538C" w:rsidP="008447ED">
      <w:pPr>
        <w:pStyle w:val="NormalWeb"/>
        <w:shd w:val="clear" w:color="auto" w:fill="FFFFFF"/>
        <w:spacing w:before="2" w:after="2"/>
        <w:rPr>
          <w:ins w:id="368" w:author="ASISTENTE ALEJO" w:date="2015-04-23T19:07:00Z"/>
          <w:rStyle w:val="un"/>
          <w:rFonts w:ascii="Arial" w:hAnsi="Arial" w:cs="Arial"/>
          <w:sz w:val="24"/>
          <w:szCs w:val="24"/>
          <w:lang w:val="es-ES"/>
        </w:rPr>
      </w:pPr>
    </w:p>
    <w:p w:rsidR="00F126A0" w:rsidRDefault="00F126A0" w:rsidP="008447ED">
      <w:pPr>
        <w:pStyle w:val="NormalWeb"/>
        <w:shd w:val="clear" w:color="auto" w:fill="FFFFFF"/>
        <w:spacing w:before="2" w:after="2"/>
        <w:rPr>
          <w:rFonts w:ascii="Arial" w:hAnsi="Arial" w:cs="Arial"/>
          <w:sz w:val="24"/>
          <w:szCs w:val="24"/>
          <w:lang w:val="es-ES"/>
        </w:rPr>
      </w:pPr>
    </w:p>
    <w:p w:rsidR="000A27E9" w:rsidDel="001D46E7" w:rsidRDefault="000A27E9" w:rsidP="008447ED">
      <w:pPr>
        <w:pStyle w:val="NormalWeb"/>
        <w:shd w:val="clear" w:color="auto" w:fill="FFFFFF"/>
        <w:spacing w:before="2" w:after="2"/>
        <w:rPr>
          <w:del w:id="369" w:author="ASISTENTE ALEJO" w:date="2015-04-23T22:03:00Z"/>
          <w:rFonts w:ascii="Arial" w:hAnsi="Arial" w:cs="Arial"/>
          <w:sz w:val="24"/>
          <w:szCs w:val="24"/>
          <w:lang w:val="es-ES"/>
        </w:rPr>
      </w:pPr>
    </w:p>
    <w:p w:rsidR="000A27E9" w:rsidDel="001D46E7" w:rsidRDefault="000A27E9" w:rsidP="008447ED">
      <w:pPr>
        <w:pStyle w:val="NormalWeb"/>
        <w:shd w:val="clear" w:color="auto" w:fill="FFFFFF"/>
        <w:spacing w:before="2" w:after="2"/>
        <w:rPr>
          <w:del w:id="370" w:author="ASISTENTE ALEJO" w:date="2015-04-23T22:03:00Z"/>
          <w:rFonts w:ascii="Arial" w:hAnsi="Arial" w:cs="Arial"/>
          <w:sz w:val="24"/>
          <w:szCs w:val="24"/>
          <w:lang w:val="es-ES"/>
        </w:rPr>
      </w:pPr>
    </w:p>
    <w:p w:rsidR="000A27E9" w:rsidRDefault="000A27E9" w:rsidP="008447ED">
      <w:pPr>
        <w:pStyle w:val="NormalWeb"/>
        <w:shd w:val="clear" w:color="auto" w:fill="FFFFFF"/>
        <w:spacing w:before="2" w:after="2"/>
        <w:rPr>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460"/>
      </w:tblGrid>
      <w:tr w:rsidR="00F126A0" w:rsidRPr="00F126A0" w:rsidTr="003F1113">
        <w:tc>
          <w:tcPr>
            <w:tcW w:w="8978" w:type="dxa"/>
            <w:gridSpan w:val="2"/>
            <w:shd w:val="clear" w:color="auto" w:fill="000000" w:themeFill="text1"/>
          </w:tcPr>
          <w:p w:rsidR="00F126A0" w:rsidRPr="00F126A0" w:rsidRDefault="00F126A0" w:rsidP="003F1113">
            <w:pPr>
              <w:jc w:val="center"/>
              <w:rPr>
                <w:rFonts w:ascii="Arial" w:hAnsi="Arial" w:cs="Arial"/>
                <w:b/>
                <w:color w:val="FFFFFF" w:themeColor="background1"/>
                <w:sz w:val="24"/>
                <w:szCs w:val="24"/>
              </w:rPr>
            </w:pPr>
            <w:r w:rsidRPr="00F126A0">
              <w:rPr>
                <w:rFonts w:ascii="Arial" w:hAnsi="Arial" w:cs="Arial"/>
                <w:b/>
                <w:color w:val="FFFFFF" w:themeColor="background1"/>
                <w:sz w:val="24"/>
                <w:szCs w:val="24"/>
              </w:rPr>
              <w:t>Destacado</w:t>
            </w:r>
          </w:p>
        </w:tc>
      </w:tr>
      <w:tr w:rsidR="00F126A0" w:rsidRPr="00F126A0" w:rsidTr="003F1113">
        <w:tc>
          <w:tcPr>
            <w:tcW w:w="2518" w:type="dxa"/>
          </w:tcPr>
          <w:p w:rsidR="00F126A0" w:rsidRPr="00F126A0" w:rsidRDefault="00F126A0" w:rsidP="003F1113">
            <w:pPr>
              <w:rPr>
                <w:rFonts w:ascii="Arial" w:hAnsi="Arial" w:cs="Arial"/>
                <w:b/>
                <w:sz w:val="24"/>
                <w:szCs w:val="24"/>
              </w:rPr>
            </w:pPr>
            <w:r w:rsidRPr="00F126A0">
              <w:rPr>
                <w:rFonts w:ascii="Arial" w:hAnsi="Arial" w:cs="Arial"/>
                <w:b/>
                <w:sz w:val="24"/>
                <w:szCs w:val="24"/>
              </w:rPr>
              <w:t>Título</w:t>
            </w:r>
          </w:p>
        </w:tc>
        <w:tc>
          <w:tcPr>
            <w:tcW w:w="6460" w:type="dxa"/>
          </w:tcPr>
          <w:p w:rsidR="00F126A0" w:rsidRPr="00F126A0" w:rsidRDefault="00F126A0" w:rsidP="003F1113">
            <w:pPr>
              <w:jc w:val="center"/>
              <w:rPr>
                <w:rFonts w:ascii="Arial" w:hAnsi="Arial" w:cs="Arial"/>
                <w:b/>
                <w:sz w:val="24"/>
                <w:szCs w:val="24"/>
              </w:rPr>
            </w:pPr>
            <w:del w:id="371" w:author="ASISTENTE ALEJO" w:date="2015-04-23T21:58:00Z">
              <w:r w:rsidRPr="00F126A0" w:rsidDel="001D46E7">
                <w:rPr>
                  <w:rFonts w:ascii="Arial" w:hAnsi="Arial" w:cs="Arial"/>
                  <w:b/>
                  <w:sz w:val="24"/>
                  <w:szCs w:val="24"/>
                </w:rPr>
                <w:delText>Ejercicios</w:delText>
              </w:r>
            </w:del>
            <w:ins w:id="372" w:author="ASISTENTE ALEJO" w:date="2015-04-23T21:58:00Z">
              <w:r w:rsidR="001D46E7">
                <w:rPr>
                  <w:rFonts w:ascii="Arial" w:hAnsi="Arial" w:cs="Arial"/>
                  <w:b/>
                  <w:sz w:val="24"/>
                  <w:szCs w:val="24"/>
                </w:rPr>
                <w:t>Ejemplo</w:t>
              </w:r>
            </w:ins>
          </w:p>
        </w:tc>
      </w:tr>
      <w:tr w:rsidR="00F126A0" w:rsidRPr="00F126A0" w:rsidTr="003F1113">
        <w:tc>
          <w:tcPr>
            <w:tcW w:w="2518" w:type="dxa"/>
          </w:tcPr>
          <w:p w:rsidR="00F126A0" w:rsidRPr="00F126A0" w:rsidRDefault="00F126A0" w:rsidP="003F1113">
            <w:pPr>
              <w:rPr>
                <w:rFonts w:ascii="Arial" w:hAnsi="Arial" w:cs="Arial"/>
                <w:sz w:val="24"/>
                <w:szCs w:val="24"/>
              </w:rPr>
            </w:pPr>
            <w:r w:rsidRPr="00F126A0">
              <w:rPr>
                <w:rFonts w:ascii="Arial" w:hAnsi="Arial" w:cs="Arial"/>
                <w:b/>
                <w:sz w:val="24"/>
                <w:szCs w:val="24"/>
              </w:rPr>
              <w:t>Contenido</w:t>
            </w:r>
          </w:p>
        </w:tc>
        <w:tc>
          <w:tcPr>
            <w:tcW w:w="6460" w:type="dxa"/>
          </w:tcPr>
          <w:p w:rsidR="00F126A0" w:rsidRDefault="00F126A0" w:rsidP="00F126A0">
            <w:pPr>
              <w:pStyle w:val="NormalWeb"/>
              <w:shd w:val="clear" w:color="auto" w:fill="FFFFFF"/>
              <w:spacing w:before="2" w:after="2"/>
              <w:rPr>
                <w:rFonts w:ascii="Arial" w:hAnsi="Arial" w:cs="Arial"/>
                <w:sz w:val="24"/>
                <w:szCs w:val="24"/>
                <w:lang w:val="es-ES"/>
              </w:rPr>
            </w:pPr>
            <w:del w:id="373" w:author="ASISTENTE ALEJO" w:date="2015-04-23T21:58:00Z">
              <w:r w:rsidRPr="00F126A0" w:rsidDel="001D46E7">
                <w:rPr>
                  <w:rFonts w:ascii="Arial" w:hAnsi="Arial" w:cs="Arial"/>
                  <w:b/>
                  <w:sz w:val="24"/>
                  <w:szCs w:val="24"/>
                  <w:lang w:val="es-ES"/>
                </w:rPr>
                <w:delText>Ejemplo</w:delText>
              </w:r>
              <w:r w:rsidRPr="00F126A0" w:rsidDel="001D46E7">
                <w:rPr>
                  <w:rFonts w:ascii="Arial" w:hAnsi="Arial" w:cs="Arial"/>
                  <w:sz w:val="24"/>
                  <w:szCs w:val="24"/>
                  <w:lang w:val="es-ES"/>
                </w:rPr>
                <w:delText xml:space="preserve">, sabiendo </w:delText>
              </w:r>
            </w:del>
            <w:ins w:id="374" w:author="ASISTENTE ALEJO" w:date="2015-04-23T21:59:00Z">
              <w:r w:rsidR="001D46E7">
                <w:rPr>
                  <w:rFonts w:ascii="Arial" w:hAnsi="Arial" w:cs="Arial"/>
                  <w:sz w:val="24"/>
                  <w:szCs w:val="24"/>
                  <w:lang w:val="es-ES"/>
                </w:rPr>
                <w:t xml:space="preserve">1) </w:t>
              </w:r>
            </w:ins>
            <w:ins w:id="375" w:author="ASISTENTE ALEJO" w:date="2015-04-23T21:58:00Z">
              <w:r w:rsidR="001D46E7">
                <w:rPr>
                  <w:rFonts w:ascii="Arial" w:hAnsi="Arial" w:cs="Arial"/>
                  <w:b/>
                  <w:sz w:val="24"/>
                  <w:szCs w:val="24"/>
                  <w:lang w:val="es-ES"/>
                </w:rPr>
                <w:t xml:space="preserve">Sabiendo </w:t>
              </w:r>
            </w:ins>
            <w:r w:rsidRPr="00F126A0">
              <w:rPr>
                <w:rFonts w:ascii="Arial" w:hAnsi="Arial" w:cs="Arial"/>
                <w:sz w:val="24"/>
                <w:szCs w:val="24"/>
                <w:lang w:val="es-ES"/>
              </w:rPr>
              <w:t xml:space="preserve">que la gravedad en </w:t>
            </w:r>
            <w:proofErr w:type="spellStart"/>
            <w:r w:rsidRPr="00F126A0">
              <w:rPr>
                <w:rFonts w:ascii="Arial" w:hAnsi="Arial" w:cs="Arial"/>
                <w:sz w:val="24"/>
                <w:szCs w:val="24"/>
                <w:lang w:val="es-ES"/>
              </w:rPr>
              <w:t>la</w:t>
            </w:r>
            <w:del w:id="376" w:author="ASISTENTE ALEJO" w:date="2015-04-23T21:59:00Z">
              <w:r w:rsidRPr="00F126A0" w:rsidDel="001D46E7">
                <w:rPr>
                  <w:rFonts w:ascii="Arial" w:hAnsi="Arial" w:cs="Arial"/>
                  <w:sz w:val="24"/>
                  <w:szCs w:val="24"/>
                  <w:lang w:val="es-ES"/>
                </w:rPr>
                <w:delText xml:space="preserve"> </w:delText>
              </w:r>
            </w:del>
            <w:r w:rsidRPr="00F126A0">
              <w:rPr>
                <w:rFonts w:ascii="Arial" w:hAnsi="Arial" w:cs="Arial"/>
                <w:sz w:val="24"/>
                <w:szCs w:val="24"/>
                <w:lang w:val="es-ES"/>
              </w:rPr>
              <w:t>Tierra</w:t>
            </w:r>
            <w:proofErr w:type="spellEnd"/>
            <w:r w:rsidRPr="00F126A0">
              <w:rPr>
                <w:rFonts w:ascii="Arial" w:hAnsi="Arial" w:cs="Arial"/>
                <w:sz w:val="24"/>
                <w:szCs w:val="24"/>
                <w:lang w:val="es-ES"/>
              </w:rPr>
              <w:t xml:space="preserve"> es 9,8 m/s</w:t>
            </w:r>
            <w:r w:rsidRPr="00F126A0">
              <w:rPr>
                <w:rFonts w:ascii="Arial" w:hAnsi="Arial" w:cs="Arial"/>
                <w:sz w:val="24"/>
                <w:szCs w:val="24"/>
                <w:vertAlign w:val="superscript"/>
                <w:lang w:val="es-ES"/>
              </w:rPr>
              <w:t>2</w:t>
            </w:r>
            <w:r w:rsidRPr="00F126A0">
              <w:rPr>
                <w:rFonts w:ascii="Arial" w:hAnsi="Arial" w:cs="Arial"/>
                <w:sz w:val="24"/>
                <w:szCs w:val="24"/>
                <w:lang w:val="es-ES"/>
              </w:rPr>
              <w:t>, podemos calcular cuál es el peso de una persona cuya masa es 50 kg:</w:t>
            </w:r>
          </w:p>
          <w:p w:rsidR="00F126A0" w:rsidRPr="00F126A0" w:rsidRDefault="00F126A0" w:rsidP="00F126A0">
            <w:pPr>
              <w:pStyle w:val="NormalWeb"/>
              <w:shd w:val="clear" w:color="auto" w:fill="FFFFFF"/>
              <w:spacing w:before="2" w:after="2"/>
              <w:rPr>
                <w:rFonts w:ascii="Arial" w:hAnsi="Arial" w:cs="Arial"/>
                <w:sz w:val="24"/>
                <w:szCs w:val="24"/>
                <w:lang w:val="es-ES"/>
              </w:rPr>
            </w:pPr>
          </w:p>
          <w:p w:rsidR="00F126A0" w:rsidRDefault="00F126A0" w:rsidP="00F126A0">
            <w:pPr>
              <w:pStyle w:val="NormalWeb"/>
              <w:shd w:val="clear" w:color="auto" w:fill="FFFFFF"/>
              <w:spacing w:before="2" w:after="2"/>
              <w:jc w:val="center"/>
              <w:rPr>
                <w:rFonts w:ascii="Arial" w:hAnsi="Arial" w:cs="Arial"/>
                <w:sz w:val="24"/>
                <w:szCs w:val="24"/>
                <w:vertAlign w:val="superscript"/>
                <w:lang w:val="es-ES"/>
              </w:rPr>
            </w:pPr>
            <w:r w:rsidRPr="00F126A0">
              <w:rPr>
                <w:rFonts w:ascii="Arial" w:hAnsi="Arial" w:cs="Arial"/>
                <w:i/>
                <w:iCs/>
                <w:sz w:val="24"/>
                <w:szCs w:val="24"/>
                <w:lang w:val="es-ES"/>
              </w:rPr>
              <w:t>p</w:t>
            </w:r>
            <w:r w:rsidRPr="00F126A0">
              <w:rPr>
                <w:rFonts w:ascii="Arial" w:hAnsi="Arial" w:cs="Arial"/>
                <w:sz w:val="24"/>
                <w:szCs w:val="24"/>
                <w:lang w:val="es-ES"/>
              </w:rPr>
              <w:t xml:space="preserve"> = 50 kg </w:t>
            </w:r>
            <w:del w:id="377" w:author="ASISTENTE ALEJO" w:date="2015-04-23T22:00:00Z">
              <w:r w:rsidRPr="00F126A0" w:rsidDel="001D46E7">
                <w:rPr>
                  <w:rFonts w:ascii="Arial" w:hAnsi="Arial" w:cs="Arial"/>
                  <w:sz w:val="24"/>
                  <w:szCs w:val="24"/>
                  <w:lang w:val="es-ES"/>
                </w:rPr>
                <w:delText>x</w:delText>
              </w:r>
            </w:del>
            <w:ins w:id="378" w:author="ASISTENTE ALEJO" w:date="2015-04-23T22:00:00Z">
              <w:r w:rsidR="001D46E7" w:rsidRPr="00F126A0">
                <w:rPr>
                  <w:rFonts w:ascii="Arial" w:hAnsi="Arial" w:cs="Arial"/>
                  <w:i/>
                  <w:iCs/>
                  <w:sz w:val="24"/>
                  <w:szCs w:val="24"/>
                  <w:lang w:val="es-ES"/>
                </w:rPr>
                <w:t xml:space="preserve"> •</w:t>
              </w:r>
            </w:ins>
            <w:r w:rsidRPr="00F126A0">
              <w:rPr>
                <w:rFonts w:ascii="Arial" w:hAnsi="Arial" w:cs="Arial"/>
                <w:sz w:val="24"/>
                <w:szCs w:val="24"/>
                <w:lang w:val="es-ES"/>
              </w:rPr>
              <w:t xml:space="preserve"> 9,8 m/s</w:t>
            </w:r>
            <w:r w:rsidRPr="00F126A0">
              <w:rPr>
                <w:rFonts w:ascii="Arial" w:hAnsi="Arial" w:cs="Arial"/>
                <w:sz w:val="24"/>
                <w:szCs w:val="24"/>
                <w:vertAlign w:val="superscript"/>
                <w:lang w:val="es-ES"/>
              </w:rPr>
              <w:t>2</w:t>
            </w:r>
          </w:p>
          <w:p w:rsidR="00F126A0" w:rsidRPr="00F126A0" w:rsidRDefault="00F126A0" w:rsidP="00F126A0">
            <w:pPr>
              <w:pStyle w:val="NormalWeb"/>
              <w:shd w:val="clear" w:color="auto" w:fill="FFFFFF"/>
              <w:spacing w:before="2" w:after="2"/>
              <w:jc w:val="center"/>
              <w:rPr>
                <w:rFonts w:ascii="Arial" w:hAnsi="Arial" w:cs="Arial"/>
                <w:sz w:val="24"/>
                <w:szCs w:val="24"/>
                <w:lang w:val="es-ES"/>
              </w:rPr>
            </w:pPr>
          </w:p>
          <w:p w:rsidR="00F126A0" w:rsidRDefault="00F126A0" w:rsidP="00F126A0">
            <w:pPr>
              <w:pStyle w:val="NormalWeb"/>
              <w:shd w:val="clear" w:color="auto" w:fill="FFFFFF"/>
              <w:spacing w:before="2" w:after="2"/>
              <w:jc w:val="center"/>
              <w:rPr>
                <w:rFonts w:ascii="Arial" w:hAnsi="Arial" w:cs="Arial"/>
                <w:sz w:val="24"/>
                <w:szCs w:val="24"/>
                <w:lang w:val="es-ES"/>
              </w:rPr>
            </w:pPr>
            <w:r w:rsidRPr="00F126A0">
              <w:rPr>
                <w:rFonts w:ascii="Arial" w:hAnsi="Arial" w:cs="Arial"/>
                <w:i/>
                <w:iCs/>
                <w:sz w:val="24"/>
                <w:szCs w:val="24"/>
                <w:lang w:val="es-ES"/>
              </w:rPr>
              <w:t>p</w:t>
            </w:r>
            <w:r w:rsidRPr="00F126A0">
              <w:rPr>
                <w:rFonts w:ascii="Arial" w:hAnsi="Arial" w:cs="Arial"/>
                <w:sz w:val="24"/>
                <w:szCs w:val="24"/>
                <w:lang w:val="es-ES"/>
              </w:rPr>
              <w:t xml:space="preserve"> = 490 N</w:t>
            </w:r>
          </w:p>
          <w:p w:rsidR="00F126A0" w:rsidRPr="00F126A0" w:rsidRDefault="00F126A0" w:rsidP="00F126A0">
            <w:pPr>
              <w:pStyle w:val="NormalWeb"/>
              <w:shd w:val="clear" w:color="auto" w:fill="FFFFFF"/>
              <w:spacing w:before="2" w:after="2"/>
              <w:jc w:val="center"/>
              <w:rPr>
                <w:rFonts w:ascii="Arial" w:hAnsi="Arial" w:cs="Arial"/>
                <w:sz w:val="24"/>
                <w:szCs w:val="24"/>
                <w:lang w:val="es-ES"/>
              </w:rPr>
            </w:pPr>
          </w:p>
          <w:p w:rsidR="00F126A0" w:rsidRDefault="00F126A0" w:rsidP="00F126A0">
            <w:pPr>
              <w:pStyle w:val="NormalWeb"/>
              <w:shd w:val="clear" w:color="auto" w:fill="FFFFFF"/>
              <w:spacing w:before="2" w:after="2"/>
              <w:rPr>
                <w:rFonts w:ascii="Arial" w:hAnsi="Arial" w:cs="Arial"/>
                <w:sz w:val="24"/>
                <w:szCs w:val="24"/>
                <w:lang w:val="es-ES"/>
              </w:rPr>
            </w:pPr>
            <w:r w:rsidRPr="00F126A0">
              <w:rPr>
                <w:rFonts w:ascii="Arial" w:hAnsi="Arial" w:cs="Arial"/>
                <w:sz w:val="24"/>
                <w:szCs w:val="24"/>
                <w:lang w:val="es-ES"/>
              </w:rPr>
              <w:t xml:space="preserve">En el SI, la unidad de medida del peso, como la de cualquier fuerza, es el </w:t>
            </w:r>
            <w:r w:rsidRPr="00714917">
              <w:rPr>
                <w:rFonts w:ascii="Arial" w:hAnsi="Arial" w:cs="Arial"/>
                <w:b/>
                <w:sz w:val="24"/>
                <w:szCs w:val="24"/>
                <w:lang w:val="es-ES"/>
              </w:rPr>
              <w:t>newton</w:t>
            </w:r>
            <w:r w:rsidRPr="00F126A0">
              <w:rPr>
                <w:rFonts w:ascii="Arial" w:hAnsi="Arial" w:cs="Arial"/>
                <w:sz w:val="24"/>
                <w:szCs w:val="24"/>
                <w:lang w:val="es-ES"/>
              </w:rPr>
              <w:t xml:space="preserve"> (N), la unidad de medida de la masa es el </w:t>
            </w:r>
            <w:r w:rsidRPr="00714917">
              <w:rPr>
                <w:rFonts w:ascii="Arial" w:hAnsi="Arial" w:cs="Arial"/>
                <w:b/>
                <w:sz w:val="24"/>
                <w:szCs w:val="24"/>
                <w:lang w:val="es-ES"/>
              </w:rPr>
              <w:t>kilogramo</w:t>
            </w:r>
            <w:r w:rsidRPr="00F126A0">
              <w:rPr>
                <w:rFonts w:ascii="Arial" w:hAnsi="Arial" w:cs="Arial"/>
                <w:sz w:val="24"/>
                <w:szCs w:val="24"/>
                <w:lang w:val="es-ES"/>
              </w:rPr>
              <w:t xml:space="preserve"> (kg) y la gravedad se mide en </w:t>
            </w:r>
            <w:r w:rsidRPr="00714917">
              <w:rPr>
                <w:rFonts w:ascii="Arial" w:hAnsi="Arial" w:cs="Arial"/>
                <w:b/>
                <w:sz w:val="24"/>
                <w:szCs w:val="24"/>
                <w:lang w:val="es-ES"/>
              </w:rPr>
              <w:t>metros por segundo al cuadrado</w:t>
            </w:r>
            <w:r w:rsidRPr="00F126A0">
              <w:rPr>
                <w:rFonts w:ascii="Arial" w:hAnsi="Arial" w:cs="Arial"/>
                <w:sz w:val="24"/>
                <w:szCs w:val="24"/>
                <w:lang w:val="es-ES"/>
              </w:rPr>
              <w:t xml:space="preserve"> (m/s</w:t>
            </w:r>
            <w:r w:rsidRPr="00F126A0">
              <w:rPr>
                <w:rFonts w:ascii="Arial" w:hAnsi="Arial" w:cs="Arial"/>
                <w:sz w:val="24"/>
                <w:szCs w:val="24"/>
                <w:vertAlign w:val="superscript"/>
                <w:lang w:val="es-ES"/>
              </w:rPr>
              <w:t>2</w:t>
            </w:r>
            <w:r w:rsidRPr="00F126A0">
              <w:rPr>
                <w:rFonts w:ascii="Arial" w:hAnsi="Arial" w:cs="Arial"/>
                <w:sz w:val="24"/>
                <w:szCs w:val="24"/>
                <w:lang w:val="es-ES"/>
              </w:rPr>
              <w:t>).</w:t>
            </w:r>
          </w:p>
          <w:p w:rsidR="00F126A0" w:rsidRPr="00F126A0" w:rsidRDefault="00F126A0" w:rsidP="00F126A0">
            <w:pPr>
              <w:pStyle w:val="NormalWeb"/>
              <w:shd w:val="clear" w:color="auto" w:fill="FFFFFF"/>
              <w:spacing w:before="2" w:after="2"/>
              <w:rPr>
                <w:rFonts w:ascii="Arial" w:hAnsi="Arial" w:cs="Arial"/>
                <w:sz w:val="24"/>
                <w:szCs w:val="24"/>
                <w:lang w:val="es-ES"/>
              </w:rPr>
            </w:pPr>
          </w:p>
          <w:p w:rsidR="00F126A0" w:rsidRDefault="001D46E7" w:rsidP="00F126A0">
            <w:pPr>
              <w:pStyle w:val="NormalWeb"/>
              <w:shd w:val="clear" w:color="auto" w:fill="FFFFFF"/>
              <w:spacing w:before="2" w:after="2"/>
              <w:rPr>
                <w:rStyle w:val="un"/>
                <w:rFonts w:ascii="Arial" w:hAnsi="Arial" w:cs="Arial"/>
                <w:sz w:val="24"/>
                <w:szCs w:val="24"/>
                <w:lang w:val="es-ES"/>
              </w:rPr>
            </w:pPr>
            <w:ins w:id="379" w:author="ASISTENTE ALEJO" w:date="2015-04-23T21:59:00Z">
              <w:r>
                <w:rPr>
                  <w:rFonts w:ascii="Arial" w:hAnsi="Arial" w:cs="Arial"/>
                  <w:sz w:val="24"/>
                  <w:szCs w:val="24"/>
                  <w:lang w:val="es-ES"/>
                </w:rPr>
                <w:t>2) E</w:t>
              </w:r>
            </w:ins>
            <w:del w:id="380" w:author="ASISTENTE ALEJO" w:date="2015-04-23T21:59:00Z">
              <w:r w:rsidR="00F126A0" w:rsidRPr="00F126A0" w:rsidDel="001D46E7">
                <w:rPr>
                  <w:rFonts w:ascii="Arial" w:hAnsi="Arial" w:cs="Arial"/>
                  <w:b/>
                  <w:sz w:val="24"/>
                  <w:szCs w:val="24"/>
                  <w:lang w:val="es-ES"/>
                </w:rPr>
                <w:delText>Otro ejemplo</w:delText>
              </w:r>
              <w:r w:rsidR="00F126A0" w:rsidRPr="00F126A0" w:rsidDel="001D46E7">
                <w:rPr>
                  <w:rFonts w:ascii="Arial" w:hAnsi="Arial" w:cs="Arial"/>
                  <w:sz w:val="24"/>
                  <w:szCs w:val="24"/>
                  <w:lang w:val="es-ES"/>
                </w:rPr>
                <w:delText>: e</w:delText>
              </w:r>
            </w:del>
            <w:r w:rsidR="00F126A0" w:rsidRPr="00F126A0">
              <w:rPr>
                <w:rFonts w:ascii="Arial" w:hAnsi="Arial" w:cs="Arial"/>
                <w:sz w:val="24"/>
                <w:szCs w:val="24"/>
                <w:lang w:val="es-ES"/>
              </w:rPr>
              <w:t>l peso de un cuerpo, medido con un dinamómetro, es 16 N</w:t>
            </w:r>
            <w:r w:rsidR="00F126A0" w:rsidRPr="00F126A0">
              <w:rPr>
                <w:rStyle w:val="un"/>
                <w:rFonts w:ascii="Arial" w:hAnsi="Arial" w:cs="Arial"/>
                <w:sz w:val="24"/>
                <w:szCs w:val="24"/>
                <w:lang w:val="es-ES"/>
              </w:rPr>
              <w:t>. La gravedad en la Tierra es 9,8 m/s</w:t>
            </w:r>
            <w:r w:rsidR="00F126A0" w:rsidRPr="00F126A0">
              <w:rPr>
                <w:rStyle w:val="un"/>
                <w:rFonts w:ascii="Arial" w:hAnsi="Arial" w:cs="Arial"/>
                <w:sz w:val="24"/>
                <w:szCs w:val="24"/>
                <w:vertAlign w:val="superscript"/>
                <w:lang w:val="es-ES"/>
              </w:rPr>
              <w:t>2</w:t>
            </w:r>
            <w:r w:rsidR="00F126A0" w:rsidRPr="00F126A0">
              <w:rPr>
                <w:rStyle w:val="un"/>
                <w:rFonts w:ascii="Arial" w:hAnsi="Arial" w:cs="Arial"/>
                <w:sz w:val="24"/>
                <w:szCs w:val="24"/>
                <w:lang w:val="es-ES"/>
              </w:rPr>
              <w:t>, por lo tanto, la masa del objeto es:</w:t>
            </w:r>
          </w:p>
          <w:p w:rsidR="00F126A0" w:rsidRPr="00F126A0" w:rsidRDefault="00F126A0" w:rsidP="00F126A0">
            <w:pPr>
              <w:pStyle w:val="NormalWeb"/>
              <w:shd w:val="clear" w:color="auto" w:fill="FFFFFF"/>
              <w:spacing w:before="2" w:after="2"/>
              <w:rPr>
                <w:rFonts w:ascii="Arial" w:hAnsi="Arial" w:cs="Arial"/>
                <w:sz w:val="24"/>
                <w:szCs w:val="24"/>
                <w:lang w:val="es-ES"/>
              </w:rPr>
            </w:pPr>
          </w:p>
          <w:p w:rsidR="001D46E7" w:rsidRPr="001D46E7" w:rsidRDefault="00F126A0" w:rsidP="00F126A0">
            <w:pPr>
              <w:pStyle w:val="NormalWeb"/>
              <w:shd w:val="clear" w:color="auto" w:fill="FFFFFF"/>
              <w:spacing w:before="2" w:after="2"/>
              <w:jc w:val="center"/>
              <w:rPr>
                <w:ins w:id="381" w:author="ASISTENTE ALEJO" w:date="2015-04-23T22:01:00Z"/>
                <w:rFonts w:ascii="Arial" w:eastAsiaTheme="minorEastAsia" w:hAnsi="Arial" w:cs="Arial"/>
                <w:sz w:val="24"/>
                <w:szCs w:val="24"/>
                <w:lang w:val="es-ES"/>
              </w:rPr>
            </w:pPr>
            <w:del w:id="382" w:author="ASISTENTE ALEJO" w:date="2015-04-23T22:02:00Z">
              <w:r w:rsidRPr="00F126A0" w:rsidDel="001D46E7">
                <w:rPr>
                  <w:rFonts w:ascii="Arial" w:hAnsi="Arial" w:cs="Arial"/>
                  <w:i/>
                  <w:iCs/>
                  <w:sz w:val="24"/>
                  <w:szCs w:val="24"/>
                  <w:lang w:val="es-ES"/>
                </w:rPr>
                <w:delText>p</w:delText>
              </w:r>
              <w:r w:rsidRPr="00F126A0" w:rsidDel="001D46E7">
                <w:rPr>
                  <w:rFonts w:ascii="Arial" w:hAnsi="Arial" w:cs="Arial"/>
                  <w:sz w:val="24"/>
                  <w:szCs w:val="24"/>
                  <w:lang w:val="es-ES"/>
                </w:rPr>
                <w:delText xml:space="preserve">  </w:delText>
              </w:r>
              <w:r w:rsidRPr="00F126A0" w:rsidDel="001D46E7">
                <w:rPr>
                  <w:rFonts w:ascii="Arial" w:hAnsi="Arial" w:cs="Arial"/>
                  <w:i/>
                  <w:iCs/>
                  <w:sz w:val="24"/>
                  <w:szCs w:val="24"/>
                  <w:lang w:val="es-ES"/>
                </w:rPr>
                <w:delText>m • g</w:delText>
              </w:r>
            </w:del>
            <m:oMath>
              <m:r>
                <w:ins w:id="383" w:author="ASISTENTE ALEJO" w:date="2015-04-23T22:03:00Z">
                  <w:rPr>
                    <w:rFonts w:ascii="Cambria Math" w:hAnsi="Cambria Math" w:cs="Arial"/>
                    <w:sz w:val="24"/>
                    <w:szCs w:val="24"/>
                    <w:lang w:val="es-ES"/>
                  </w:rPr>
                  <m:t>p</m:t>
                </w:ins>
              </m:r>
              <m:r>
                <w:ins w:id="384" w:author="ASISTENTE ALEJO" w:date="2015-04-23T22:00:00Z">
                  <w:rPr>
                    <w:rFonts w:ascii="Cambria Math" w:hAnsi="Cambria Math" w:cs="Arial"/>
                    <w:sz w:val="24"/>
                    <w:szCs w:val="24"/>
                    <w:lang w:val="es-ES"/>
                  </w:rPr>
                  <m:t>=</m:t>
                </w:ins>
              </m:r>
              <m:r>
                <w:ins w:id="385" w:author="ASISTENTE ALEJO" w:date="2015-04-23T22:03:00Z">
                  <w:rPr>
                    <w:rFonts w:ascii="Cambria Math" w:hAnsi="Cambria Math" w:cs="Arial"/>
                    <w:sz w:val="24"/>
                    <w:szCs w:val="24"/>
                    <w:lang w:val="es-ES"/>
                  </w:rPr>
                  <m:t>m∙g</m:t>
                </w:ins>
              </m:r>
            </m:oMath>
          </w:p>
          <w:p w:rsidR="001D46E7" w:rsidRPr="00F126A0" w:rsidRDefault="001D46E7" w:rsidP="00F126A0">
            <w:pPr>
              <w:pStyle w:val="NormalWeb"/>
              <w:shd w:val="clear" w:color="auto" w:fill="FFFFFF"/>
              <w:spacing w:before="2" w:after="2"/>
              <w:jc w:val="center"/>
              <w:rPr>
                <w:rFonts w:ascii="Arial" w:hAnsi="Arial" w:cs="Arial"/>
                <w:sz w:val="24"/>
                <w:szCs w:val="24"/>
                <w:lang w:val="es-ES"/>
              </w:rPr>
            </w:pPr>
            <m:oMathPara>
              <m:oMath>
                <m:r>
                  <w:ins w:id="386" w:author="ASISTENTE ALEJO" w:date="2015-04-23T22:01:00Z">
                    <w:rPr>
                      <w:rFonts w:ascii="Cambria Math" w:hAnsi="Cambria Math" w:cs="Arial"/>
                      <w:sz w:val="24"/>
                      <w:szCs w:val="24"/>
                      <w:lang w:val="es-ES"/>
                    </w:rPr>
                    <m:t>m=</m:t>
                  </w:ins>
                </m:r>
                <m:f>
                  <m:fPr>
                    <m:ctrlPr>
                      <w:ins w:id="387" w:author="ASISTENTE ALEJO" w:date="2015-04-23T22:01:00Z">
                        <w:rPr>
                          <w:rFonts w:ascii="Cambria Math" w:hAnsi="Cambria Math" w:cs="Arial"/>
                          <w:i/>
                          <w:sz w:val="24"/>
                          <w:szCs w:val="24"/>
                          <w:lang w:val="es-ES"/>
                        </w:rPr>
                      </w:ins>
                    </m:ctrlPr>
                  </m:fPr>
                  <m:num>
                    <m:r>
                      <w:ins w:id="388" w:author="ASISTENTE ALEJO" w:date="2015-04-23T22:01:00Z">
                        <w:rPr>
                          <w:rFonts w:ascii="Cambria Math" w:hAnsi="Cambria Math" w:cs="Arial"/>
                          <w:sz w:val="24"/>
                          <w:szCs w:val="24"/>
                          <w:lang w:val="es-ES"/>
                        </w:rPr>
                        <m:t>16 N</m:t>
                      </w:ins>
                    </m:r>
                  </m:num>
                  <m:den>
                    <m:r>
                      <w:ins w:id="389" w:author="ASISTENTE ALEJO" w:date="2015-04-23T22:01:00Z">
                        <w:rPr>
                          <w:rFonts w:ascii="Cambria Math" w:hAnsi="Cambria Math" w:cs="Arial"/>
                          <w:sz w:val="24"/>
                          <w:szCs w:val="24"/>
                          <w:lang w:val="es-ES"/>
                        </w:rPr>
                        <m:t>9,8 m/</m:t>
                      </w:ins>
                    </m:r>
                    <m:sSup>
                      <m:sSupPr>
                        <m:ctrlPr>
                          <w:ins w:id="390" w:author="ASISTENTE ALEJO" w:date="2015-04-23T22:01:00Z">
                            <w:rPr>
                              <w:rFonts w:ascii="Cambria Math" w:hAnsi="Cambria Math" w:cs="Arial"/>
                              <w:i/>
                              <w:sz w:val="24"/>
                              <w:szCs w:val="24"/>
                              <w:lang w:val="es-ES"/>
                            </w:rPr>
                          </w:ins>
                        </m:ctrlPr>
                      </m:sSupPr>
                      <m:e>
                        <m:r>
                          <w:ins w:id="391" w:author="ASISTENTE ALEJO" w:date="2015-04-23T22:01:00Z">
                            <w:rPr>
                              <w:rFonts w:ascii="Cambria Math" w:hAnsi="Cambria Math" w:cs="Arial"/>
                              <w:sz w:val="24"/>
                              <w:szCs w:val="24"/>
                              <w:lang w:val="es-ES"/>
                            </w:rPr>
                            <m:t>s</m:t>
                          </w:ins>
                        </m:r>
                      </m:e>
                      <m:sup>
                        <m:r>
                          <w:ins w:id="392" w:author="ASISTENTE ALEJO" w:date="2015-04-23T22:01:00Z">
                            <w:rPr>
                              <w:rFonts w:ascii="Cambria Math" w:hAnsi="Cambria Math" w:cs="Arial"/>
                              <w:sz w:val="24"/>
                              <w:szCs w:val="24"/>
                              <w:lang w:val="es-ES"/>
                            </w:rPr>
                            <m:t>2</m:t>
                          </w:ins>
                        </m:r>
                      </m:sup>
                    </m:sSup>
                  </m:den>
                </m:f>
              </m:oMath>
            </m:oMathPara>
          </w:p>
          <w:p w:rsidR="00F126A0" w:rsidRPr="00F126A0" w:rsidDel="001D46E7" w:rsidRDefault="00F126A0" w:rsidP="00F126A0">
            <w:pPr>
              <w:pStyle w:val="NormalWeb"/>
              <w:shd w:val="clear" w:color="auto" w:fill="FFFFFF"/>
              <w:spacing w:before="2" w:after="2"/>
              <w:jc w:val="center"/>
              <w:rPr>
                <w:del w:id="393" w:author="ASISTENTE ALEJO" w:date="2015-04-23T22:02:00Z"/>
                <w:rFonts w:ascii="Arial" w:hAnsi="Arial" w:cs="Arial"/>
                <w:sz w:val="24"/>
                <w:szCs w:val="24"/>
                <w:lang w:val="es-ES"/>
              </w:rPr>
            </w:pPr>
            <w:del w:id="394" w:author="ASISTENTE ALEJO" w:date="2015-04-23T22:01:00Z">
              <w:r w:rsidRPr="00F126A0" w:rsidDel="001D46E7">
                <w:rPr>
                  <w:rFonts w:ascii="Arial" w:hAnsi="Arial" w:cs="Arial"/>
                  <w:sz w:val="24"/>
                  <w:szCs w:val="24"/>
                  <w:lang w:val="es-ES"/>
                </w:rPr>
                <w:delText>16 N</w:delText>
              </w:r>
            </w:del>
            <w:del w:id="395" w:author="ASISTENTE ALEJO" w:date="2015-04-23T22:02:00Z">
              <w:r w:rsidRPr="00F126A0" w:rsidDel="001D46E7">
                <w:rPr>
                  <w:rFonts w:ascii="Arial" w:hAnsi="Arial" w:cs="Arial"/>
                  <w:sz w:val="24"/>
                  <w:szCs w:val="24"/>
                  <w:lang w:val="es-ES"/>
                </w:rPr>
                <w:delText xml:space="preserve"> = </w:delText>
              </w:r>
              <w:r w:rsidRPr="00F126A0" w:rsidDel="001D46E7">
                <w:rPr>
                  <w:rFonts w:ascii="Arial" w:hAnsi="Arial" w:cs="Arial"/>
                  <w:i/>
                  <w:iCs/>
                  <w:sz w:val="24"/>
                  <w:szCs w:val="24"/>
                  <w:lang w:val="es-ES"/>
                </w:rPr>
                <w:delText>m</w:delText>
              </w:r>
              <w:r w:rsidRPr="00F126A0" w:rsidDel="001D46E7">
                <w:rPr>
                  <w:rFonts w:ascii="Arial" w:hAnsi="Arial" w:cs="Arial"/>
                  <w:sz w:val="24"/>
                  <w:szCs w:val="24"/>
                  <w:lang w:val="es-ES"/>
                </w:rPr>
                <w:delText xml:space="preserve"> • 9,8 m/s</w:delText>
              </w:r>
              <w:r w:rsidRPr="00F126A0" w:rsidDel="001D46E7">
                <w:rPr>
                  <w:rFonts w:ascii="Arial" w:hAnsi="Arial" w:cs="Arial"/>
                  <w:sz w:val="24"/>
                  <w:szCs w:val="24"/>
                  <w:vertAlign w:val="superscript"/>
                  <w:lang w:val="es-ES"/>
                </w:rPr>
                <w:delText>2</w:delText>
              </w:r>
            </w:del>
          </w:p>
          <w:p w:rsidR="00F126A0" w:rsidDel="001D46E7" w:rsidRDefault="00F126A0" w:rsidP="00F126A0">
            <w:pPr>
              <w:pStyle w:val="NormalWeb"/>
              <w:shd w:val="clear" w:color="auto" w:fill="FFFFFF"/>
              <w:spacing w:before="2" w:after="2"/>
              <w:jc w:val="center"/>
              <w:rPr>
                <w:del w:id="396" w:author="ASISTENTE ALEJO" w:date="2015-04-23T22:02:00Z"/>
                <w:rFonts w:ascii="Arial" w:hAnsi="Arial" w:cs="Arial"/>
                <w:sz w:val="24"/>
                <w:szCs w:val="24"/>
                <w:lang w:val="es-ES"/>
              </w:rPr>
            </w:pPr>
            <w:del w:id="397" w:author="ASISTENTE ALEJO" w:date="2015-04-23T22:02:00Z">
              <w:r w:rsidRPr="00F126A0" w:rsidDel="001D46E7">
                <w:rPr>
                  <w:rFonts w:ascii="Arial" w:hAnsi="Arial" w:cs="Arial"/>
                  <w:i/>
                  <w:iCs/>
                  <w:sz w:val="24"/>
                  <w:szCs w:val="24"/>
                  <w:lang w:val="es-ES"/>
                </w:rPr>
                <w:delText>m</w:delText>
              </w:r>
              <w:r w:rsidRPr="00F126A0" w:rsidDel="001D46E7">
                <w:rPr>
                  <w:rFonts w:ascii="Arial" w:hAnsi="Arial" w:cs="Arial"/>
                  <w:sz w:val="24"/>
                  <w:szCs w:val="24"/>
                  <w:lang w:val="es-ES"/>
                </w:rPr>
                <w:delText xml:space="preserve"> = 1,63 kg</w:delText>
              </w:r>
            </w:del>
          </w:p>
          <w:p w:rsidR="001D46E7" w:rsidRPr="00F126A0" w:rsidRDefault="001D46E7" w:rsidP="00F126A0">
            <w:pPr>
              <w:pStyle w:val="NormalWeb"/>
              <w:shd w:val="clear" w:color="auto" w:fill="FFFFFF"/>
              <w:spacing w:before="2" w:after="2"/>
              <w:jc w:val="center"/>
              <w:rPr>
                <w:ins w:id="398" w:author="ASISTENTE ALEJO" w:date="2015-04-23T22:02:00Z"/>
                <w:rFonts w:ascii="Arial" w:hAnsi="Arial" w:cs="Arial"/>
                <w:sz w:val="24"/>
                <w:szCs w:val="24"/>
                <w:lang w:val="es-ES"/>
              </w:rPr>
            </w:pPr>
            <m:oMathPara>
              <m:oMath>
                <m:r>
                  <w:ins w:id="399" w:author="ASISTENTE ALEJO" w:date="2015-04-23T22:02:00Z">
                    <w:rPr>
                      <w:rFonts w:ascii="Cambria Math" w:hAnsi="Cambria Math" w:cs="Arial"/>
                      <w:sz w:val="24"/>
                      <w:szCs w:val="24"/>
                      <w:lang w:val="es-ES"/>
                    </w:rPr>
                    <m:t>m=</m:t>
                  </w:ins>
                </m:r>
                <m:r>
                  <w:ins w:id="400" w:author="ASISTENTE ALEJO" w:date="2015-04-23T22:02:00Z">
                    <w:rPr>
                      <w:rFonts w:ascii="Cambria Math" w:hAnsi="Cambria Math" w:cs="Arial"/>
                      <w:sz w:val="24"/>
                      <w:szCs w:val="24"/>
                      <w:lang w:val="es-ES"/>
                    </w:rPr>
                    <m:t>1,63 kg</m:t>
                  </w:ins>
                </m:r>
              </m:oMath>
            </m:oMathPara>
          </w:p>
          <w:p w:rsidR="00F126A0" w:rsidRPr="00F126A0" w:rsidRDefault="00F126A0" w:rsidP="00F126A0">
            <w:pPr>
              <w:pStyle w:val="NormalWeb"/>
              <w:shd w:val="clear" w:color="auto" w:fill="FFFFFF"/>
              <w:spacing w:before="2" w:after="2"/>
              <w:rPr>
                <w:rFonts w:ascii="Arial" w:hAnsi="Arial" w:cs="Arial"/>
                <w:sz w:val="24"/>
                <w:szCs w:val="24"/>
                <w:lang w:val="es-ES"/>
              </w:rPr>
            </w:pPr>
            <w:r w:rsidRPr="00F126A0">
              <w:rPr>
                <w:rFonts w:ascii="Arial" w:hAnsi="Arial" w:cs="Arial"/>
                <w:sz w:val="24"/>
                <w:szCs w:val="24"/>
                <w:lang w:val="es-ES"/>
              </w:rPr>
              <w:t>La respuesta es 1,63 kg de masa.</w:t>
            </w:r>
          </w:p>
          <w:p w:rsidR="00F126A0" w:rsidRPr="00F126A0" w:rsidRDefault="00F126A0" w:rsidP="003F1113">
            <w:pPr>
              <w:rPr>
                <w:rFonts w:ascii="Arial" w:hAnsi="Arial" w:cs="Arial"/>
                <w:sz w:val="24"/>
                <w:szCs w:val="24"/>
              </w:rPr>
            </w:pPr>
          </w:p>
        </w:tc>
      </w:tr>
    </w:tbl>
    <w:p w:rsidR="00F126A0" w:rsidRDefault="00F126A0" w:rsidP="008447ED">
      <w:pPr>
        <w:pStyle w:val="NormalWeb"/>
        <w:shd w:val="clear" w:color="auto" w:fill="FFFFFF"/>
        <w:spacing w:before="2" w:after="2"/>
        <w:rPr>
          <w:rFonts w:ascii="Arial" w:hAnsi="Arial" w:cs="Arial"/>
          <w:sz w:val="24"/>
          <w:szCs w:val="24"/>
          <w:lang w:val="es-ES"/>
        </w:rPr>
      </w:pPr>
    </w:p>
    <w:p w:rsidR="0006313A" w:rsidRDefault="0006313A" w:rsidP="008447ED">
      <w:pPr>
        <w:pStyle w:val="NormalWeb"/>
        <w:shd w:val="clear" w:color="auto" w:fill="FFFFFF"/>
        <w:spacing w:before="2" w:after="2"/>
        <w:rPr>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536"/>
      </w:tblGrid>
      <w:tr w:rsidR="00D06DA6" w:rsidRPr="00D06DA6" w:rsidTr="003F1113">
        <w:tc>
          <w:tcPr>
            <w:tcW w:w="9054" w:type="dxa"/>
            <w:gridSpan w:val="2"/>
            <w:shd w:val="clear" w:color="auto" w:fill="000000" w:themeFill="text1"/>
          </w:tcPr>
          <w:p w:rsidR="00D06DA6" w:rsidRPr="00D06DA6" w:rsidRDefault="00D06DA6" w:rsidP="003F1113">
            <w:pPr>
              <w:jc w:val="center"/>
              <w:rPr>
                <w:rFonts w:ascii="Arial" w:hAnsi="Arial" w:cs="Arial"/>
                <w:b/>
                <w:color w:val="FFFFFF" w:themeColor="background1"/>
                <w:sz w:val="24"/>
                <w:szCs w:val="24"/>
              </w:rPr>
            </w:pPr>
            <w:r w:rsidRPr="00D06DA6">
              <w:rPr>
                <w:rFonts w:ascii="Arial" w:hAnsi="Arial" w:cs="Arial"/>
                <w:b/>
                <w:color w:val="FFFFFF" w:themeColor="background1"/>
                <w:sz w:val="24"/>
                <w:szCs w:val="24"/>
              </w:rPr>
              <w:t>Practica: recurso aprovechado</w:t>
            </w:r>
          </w:p>
        </w:tc>
      </w:tr>
      <w:tr w:rsidR="00D06DA6" w:rsidRPr="00D06DA6" w:rsidTr="003F1113">
        <w:tc>
          <w:tcPr>
            <w:tcW w:w="2518" w:type="dxa"/>
          </w:tcPr>
          <w:p w:rsidR="00D06DA6" w:rsidRPr="00D06DA6" w:rsidRDefault="00D06DA6" w:rsidP="003F1113">
            <w:pPr>
              <w:rPr>
                <w:rFonts w:ascii="Arial" w:hAnsi="Arial" w:cs="Arial"/>
                <w:b/>
                <w:color w:val="000000"/>
                <w:sz w:val="24"/>
                <w:szCs w:val="24"/>
              </w:rPr>
            </w:pPr>
            <w:r w:rsidRPr="00D06DA6">
              <w:rPr>
                <w:rFonts w:ascii="Arial" w:hAnsi="Arial" w:cs="Arial"/>
                <w:b/>
                <w:color w:val="000000"/>
                <w:sz w:val="24"/>
                <w:szCs w:val="24"/>
              </w:rPr>
              <w:t>Código</w:t>
            </w:r>
          </w:p>
        </w:tc>
        <w:tc>
          <w:tcPr>
            <w:tcW w:w="6536" w:type="dxa"/>
          </w:tcPr>
          <w:p w:rsidR="00D06DA6" w:rsidRPr="00D06DA6" w:rsidRDefault="004563C7" w:rsidP="003F1113">
            <w:pPr>
              <w:rPr>
                <w:rFonts w:ascii="Arial" w:hAnsi="Arial" w:cs="Arial"/>
                <w:b/>
                <w:color w:val="000000"/>
                <w:sz w:val="24"/>
                <w:szCs w:val="24"/>
              </w:rPr>
            </w:pPr>
            <w:r>
              <w:rPr>
                <w:rFonts w:ascii="Arial" w:hAnsi="Arial" w:cs="Arial"/>
                <w:color w:val="000000"/>
                <w:sz w:val="24"/>
                <w:szCs w:val="24"/>
              </w:rPr>
              <w:t>CN_07_11</w:t>
            </w:r>
            <w:r w:rsidR="00D06DA6" w:rsidRPr="00D06DA6">
              <w:rPr>
                <w:rFonts w:ascii="Arial" w:hAnsi="Arial" w:cs="Arial"/>
                <w:color w:val="000000"/>
                <w:sz w:val="24"/>
                <w:szCs w:val="24"/>
              </w:rPr>
              <w:t>_REC</w:t>
            </w:r>
            <w:r w:rsidR="006C32BD">
              <w:rPr>
                <w:rFonts w:ascii="Arial" w:hAnsi="Arial" w:cs="Arial"/>
                <w:color w:val="000000"/>
                <w:sz w:val="24"/>
                <w:szCs w:val="24"/>
              </w:rPr>
              <w:t>4</w:t>
            </w:r>
            <w:r w:rsidR="00D06DA6" w:rsidRPr="00D06DA6">
              <w:rPr>
                <w:rFonts w:ascii="Arial" w:hAnsi="Arial" w:cs="Arial"/>
                <w:color w:val="000000"/>
                <w:sz w:val="24"/>
                <w:szCs w:val="24"/>
              </w:rPr>
              <w:t>0</w:t>
            </w:r>
          </w:p>
        </w:tc>
      </w:tr>
      <w:tr w:rsidR="00D06DA6" w:rsidRPr="00D06DA6" w:rsidTr="003F1113">
        <w:tc>
          <w:tcPr>
            <w:tcW w:w="2518" w:type="dxa"/>
          </w:tcPr>
          <w:p w:rsidR="00D06DA6" w:rsidRPr="00D06DA6" w:rsidRDefault="00D06DA6" w:rsidP="003F1113">
            <w:pPr>
              <w:rPr>
                <w:rFonts w:ascii="Arial" w:hAnsi="Arial" w:cs="Arial"/>
                <w:color w:val="000000"/>
                <w:sz w:val="24"/>
                <w:szCs w:val="24"/>
              </w:rPr>
            </w:pPr>
            <w:r w:rsidRPr="00D06DA6">
              <w:rPr>
                <w:rFonts w:ascii="Arial" w:hAnsi="Arial" w:cs="Arial"/>
                <w:b/>
                <w:color w:val="000000"/>
                <w:sz w:val="24"/>
                <w:szCs w:val="24"/>
              </w:rPr>
              <w:t>Ubicación en Aula Planeta</w:t>
            </w:r>
          </w:p>
        </w:tc>
        <w:tc>
          <w:tcPr>
            <w:tcW w:w="6536" w:type="dxa"/>
          </w:tcPr>
          <w:p w:rsidR="00D06DA6" w:rsidRPr="00D06DA6" w:rsidRDefault="00D06DA6" w:rsidP="001D46E7">
            <w:pPr>
              <w:rPr>
                <w:rFonts w:ascii="Arial" w:hAnsi="Arial" w:cs="Arial"/>
                <w:color w:val="000000"/>
                <w:sz w:val="24"/>
                <w:szCs w:val="24"/>
              </w:rPr>
            </w:pPr>
            <w:r>
              <w:rPr>
                <w:rFonts w:ascii="Arial" w:hAnsi="Arial" w:cs="Arial"/>
                <w:color w:val="000000"/>
                <w:sz w:val="24"/>
                <w:szCs w:val="24"/>
              </w:rPr>
              <w:t>2ESO/ciencias naturales/la fuerza y la presión/</w:t>
            </w:r>
            <w:ins w:id="401" w:author="ASISTENTE ALEJO" w:date="2015-04-23T22:04:00Z">
              <w:r w:rsidR="001D46E7">
                <w:rPr>
                  <w:rFonts w:ascii="Arial" w:hAnsi="Arial" w:cs="Arial"/>
                  <w:color w:val="000000"/>
                  <w:sz w:val="24"/>
                  <w:szCs w:val="24"/>
                </w:rPr>
                <w:t>los tipos de fuerza/</w:t>
              </w:r>
            </w:ins>
            <w:del w:id="402" w:author="ASISTENTE ALEJO" w:date="2015-04-23T22:05:00Z">
              <w:r w:rsidDel="001D46E7">
                <w:rPr>
                  <w:rFonts w:ascii="Arial" w:hAnsi="Arial" w:cs="Arial"/>
                  <w:color w:val="000000"/>
                  <w:sz w:val="24"/>
                  <w:szCs w:val="24"/>
                </w:rPr>
                <w:delText>consolidación</w:delText>
              </w:r>
            </w:del>
            <w:ins w:id="403" w:author="ASISTENTE ALEJO" w:date="2015-04-23T22:05:00Z">
              <w:r w:rsidR="001D46E7">
                <w:rPr>
                  <w:rFonts w:ascii="Arial" w:hAnsi="Arial" w:cs="Arial"/>
                  <w:color w:val="000000"/>
                  <w:sz w:val="24"/>
                  <w:szCs w:val="24"/>
                </w:rPr>
                <w:t>las fuerzas a distancia</w:t>
              </w:r>
            </w:ins>
            <w:r>
              <w:rPr>
                <w:rFonts w:ascii="Arial" w:hAnsi="Arial" w:cs="Arial"/>
                <w:color w:val="000000"/>
                <w:sz w:val="24"/>
                <w:szCs w:val="24"/>
              </w:rPr>
              <w:t>/practica/realiza cálculos con pesos</w:t>
            </w:r>
          </w:p>
        </w:tc>
      </w:tr>
      <w:tr w:rsidR="00D06DA6" w:rsidRPr="00D06DA6" w:rsidTr="003F1113">
        <w:tc>
          <w:tcPr>
            <w:tcW w:w="2518" w:type="dxa"/>
          </w:tcPr>
          <w:p w:rsidR="00D06DA6" w:rsidRPr="00D06DA6" w:rsidRDefault="00D06DA6" w:rsidP="003F1113">
            <w:pPr>
              <w:rPr>
                <w:rFonts w:ascii="Arial" w:hAnsi="Arial" w:cs="Arial"/>
                <w:color w:val="000000"/>
                <w:sz w:val="24"/>
                <w:szCs w:val="24"/>
              </w:rPr>
            </w:pPr>
            <w:r w:rsidRPr="00D06DA6">
              <w:rPr>
                <w:rFonts w:ascii="Arial" w:hAnsi="Arial" w:cs="Arial"/>
                <w:b/>
                <w:color w:val="000000"/>
                <w:sz w:val="24"/>
                <w:szCs w:val="24"/>
              </w:rPr>
              <w:lastRenderedPageBreak/>
              <w:t>Cambio (descripción o capturas de pantallas)</w:t>
            </w:r>
          </w:p>
        </w:tc>
        <w:tc>
          <w:tcPr>
            <w:tcW w:w="6536" w:type="dxa"/>
          </w:tcPr>
          <w:p w:rsidR="00D06DA6" w:rsidRDefault="00462BD7" w:rsidP="003F1113">
            <w:pPr>
              <w:rPr>
                <w:rFonts w:ascii="Arial" w:hAnsi="Arial" w:cs="Arial"/>
                <w:color w:val="000000"/>
                <w:sz w:val="24"/>
                <w:szCs w:val="24"/>
              </w:rPr>
            </w:pPr>
            <w:del w:id="404" w:author="ASISTENTE ALEJO" w:date="2015-04-23T21:02:00Z">
              <w:r w:rsidDel="00462BD7">
                <w:rPr>
                  <w:noProof/>
                  <w:lang w:val="es-ES" w:eastAsia="es-ES"/>
                </w:rPr>
                <w:drawing>
                  <wp:anchor distT="0" distB="0" distL="114300" distR="114300" simplePos="0" relativeHeight="251663360" behindDoc="0" locked="0" layoutInCell="1" allowOverlap="1" wp14:anchorId="644A1638" wp14:editId="09435CB5">
                    <wp:simplePos x="0" y="0"/>
                    <wp:positionH relativeFrom="column">
                      <wp:posOffset>2030730</wp:posOffset>
                    </wp:positionH>
                    <wp:positionV relativeFrom="paragraph">
                      <wp:posOffset>158115</wp:posOffset>
                    </wp:positionV>
                    <wp:extent cx="2014784" cy="1321633"/>
                    <wp:effectExtent l="0" t="0" r="508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3069" t="9053" r="12424" b="4044"/>
                            <a:stretch/>
                          </pic:blipFill>
                          <pic:spPr bwMode="auto">
                            <a:xfrm>
                              <a:off x="0" y="0"/>
                              <a:ext cx="2014784" cy="13216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r w:rsidR="002B592E">
              <w:rPr>
                <w:noProof/>
                <w:lang w:val="es-ES" w:eastAsia="es-ES"/>
              </w:rPr>
              <w:drawing>
                <wp:inline distT="0" distB="0" distL="0" distR="0" wp14:anchorId="0B1B7362" wp14:editId="372627E8">
                  <wp:extent cx="3907915" cy="25050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2808" cy="2527443"/>
                          </a:xfrm>
                          <a:prstGeom prst="rect">
                            <a:avLst/>
                          </a:prstGeom>
                          <a:noFill/>
                          <a:ln>
                            <a:noFill/>
                          </a:ln>
                        </pic:spPr>
                      </pic:pic>
                    </a:graphicData>
                  </a:graphic>
                </wp:inline>
              </w:drawing>
            </w:r>
          </w:p>
          <w:p w:rsidR="00D06DA6" w:rsidRDefault="002B592E" w:rsidP="003F1113">
            <w:pPr>
              <w:rPr>
                <w:rFonts w:ascii="Arial" w:hAnsi="Arial" w:cs="Arial"/>
                <w:color w:val="000000"/>
                <w:sz w:val="24"/>
                <w:szCs w:val="24"/>
              </w:rPr>
            </w:pPr>
            <w:del w:id="405" w:author="ASISTENTE ALEJO" w:date="2015-04-23T21:02:00Z">
              <w:r w:rsidDel="00462BD7">
                <w:rPr>
                  <w:noProof/>
                  <w:lang w:val="es-ES" w:eastAsia="es-ES"/>
                </w:rPr>
                <w:drawing>
                  <wp:anchor distT="0" distB="0" distL="114300" distR="114300" simplePos="0" relativeHeight="251666432" behindDoc="0" locked="0" layoutInCell="1" allowOverlap="1" wp14:anchorId="536307CD" wp14:editId="192F2C26">
                    <wp:simplePos x="0" y="0"/>
                    <wp:positionH relativeFrom="column">
                      <wp:posOffset>2105902</wp:posOffset>
                    </wp:positionH>
                    <wp:positionV relativeFrom="paragraph">
                      <wp:posOffset>108585</wp:posOffset>
                    </wp:positionV>
                    <wp:extent cx="1732037" cy="1095375"/>
                    <wp:effectExtent l="0" t="0" r="190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2899" t="12069" r="12763" b="4346"/>
                            <a:stretch/>
                          </pic:blipFill>
                          <pic:spPr bwMode="auto">
                            <a:xfrm>
                              <a:off x="0" y="0"/>
                              <a:ext cx="1735144" cy="109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6DA6" w:rsidDel="00462BD7">
                <w:rPr>
                  <w:noProof/>
                  <w:lang w:val="es-ES" w:eastAsia="es-ES"/>
                </w:rPr>
                <w:drawing>
                  <wp:anchor distT="0" distB="0" distL="114300" distR="114300" simplePos="0" relativeHeight="251664384" behindDoc="0" locked="0" layoutInCell="1" allowOverlap="1" wp14:anchorId="1D9C870A" wp14:editId="18F55650">
                    <wp:simplePos x="0" y="0"/>
                    <wp:positionH relativeFrom="column">
                      <wp:posOffset>31750</wp:posOffset>
                    </wp:positionH>
                    <wp:positionV relativeFrom="paragraph">
                      <wp:posOffset>127635</wp:posOffset>
                    </wp:positionV>
                    <wp:extent cx="1765814" cy="1114425"/>
                    <wp:effectExtent l="0" t="0" r="635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1711" t="9053" r="11914" b="5250"/>
                            <a:stretch/>
                          </pic:blipFill>
                          <pic:spPr bwMode="auto">
                            <a:xfrm>
                              <a:off x="0" y="0"/>
                              <a:ext cx="1765814" cy="1114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rsidR="00D06DA6" w:rsidRDefault="00D06DA6" w:rsidP="003F1113">
            <w:pPr>
              <w:rPr>
                <w:rFonts w:ascii="Arial" w:hAnsi="Arial" w:cs="Arial"/>
                <w:color w:val="000000"/>
                <w:sz w:val="24"/>
                <w:szCs w:val="24"/>
              </w:rPr>
            </w:pPr>
          </w:p>
          <w:p w:rsidR="00D06DA6" w:rsidRDefault="00D06DA6" w:rsidP="003F1113">
            <w:pPr>
              <w:rPr>
                <w:rFonts w:ascii="Arial" w:hAnsi="Arial" w:cs="Arial"/>
                <w:color w:val="000000"/>
                <w:sz w:val="24"/>
                <w:szCs w:val="24"/>
              </w:rPr>
            </w:pPr>
          </w:p>
          <w:p w:rsidR="00D06DA6" w:rsidRDefault="00D06DA6" w:rsidP="003F1113">
            <w:pPr>
              <w:rPr>
                <w:rFonts w:ascii="Arial" w:hAnsi="Arial" w:cs="Arial"/>
                <w:color w:val="000000"/>
                <w:sz w:val="24"/>
                <w:szCs w:val="24"/>
              </w:rPr>
            </w:pPr>
          </w:p>
          <w:p w:rsidR="00D06DA6" w:rsidRDefault="00D06DA6" w:rsidP="003F1113">
            <w:pPr>
              <w:rPr>
                <w:rFonts w:ascii="Arial" w:hAnsi="Arial" w:cs="Arial"/>
                <w:color w:val="000000"/>
                <w:sz w:val="24"/>
                <w:szCs w:val="24"/>
              </w:rPr>
            </w:pPr>
          </w:p>
          <w:p w:rsidR="00D06DA6" w:rsidRDefault="00D06DA6" w:rsidP="003F1113">
            <w:pPr>
              <w:rPr>
                <w:rFonts w:ascii="Arial" w:hAnsi="Arial" w:cs="Arial"/>
                <w:color w:val="000000"/>
                <w:sz w:val="24"/>
                <w:szCs w:val="24"/>
              </w:rPr>
            </w:pPr>
          </w:p>
          <w:p w:rsidR="00D06DA6" w:rsidRDefault="00D06DA6" w:rsidP="003F1113">
            <w:pPr>
              <w:rPr>
                <w:rFonts w:ascii="Arial" w:hAnsi="Arial" w:cs="Arial"/>
                <w:color w:val="000000"/>
                <w:sz w:val="24"/>
                <w:szCs w:val="24"/>
              </w:rPr>
            </w:pPr>
          </w:p>
          <w:p w:rsidR="00D06DA6" w:rsidRDefault="002B592E" w:rsidP="003F1113">
            <w:pPr>
              <w:rPr>
                <w:rFonts w:ascii="Arial" w:hAnsi="Arial" w:cs="Arial"/>
                <w:color w:val="000000"/>
                <w:sz w:val="24"/>
                <w:szCs w:val="24"/>
              </w:rPr>
            </w:pPr>
            <w:del w:id="406" w:author="ASISTENTE ALEJO" w:date="2015-04-23T21:02:00Z">
              <w:r w:rsidDel="00462BD7">
                <w:rPr>
                  <w:noProof/>
                  <w:lang w:val="es-ES" w:eastAsia="es-ES"/>
                </w:rPr>
                <w:drawing>
                  <wp:anchor distT="0" distB="0" distL="114300" distR="114300" simplePos="0" relativeHeight="251668480" behindDoc="0" locked="0" layoutInCell="1" allowOverlap="1" wp14:anchorId="02F8978C" wp14:editId="15DA83A5">
                    <wp:simplePos x="0" y="0"/>
                    <wp:positionH relativeFrom="column">
                      <wp:posOffset>60325</wp:posOffset>
                    </wp:positionH>
                    <wp:positionV relativeFrom="paragraph">
                      <wp:posOffset>72390</wp:posOffset>
                    </wp:positionV>
                    <wp:extent cx="1844429" cy="1247775"/>
                    <wp:effectExtent l="0" t="0" r="381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1881" t="8751" r="12254"/>
                            <a:stretch/>
                          </pic:blipFill>
                          <pic:spPr bwMode="auto">
                            <a:xfrm>
                              <a:off x="0" y="0"/>
                              <a:ext cx="1844429"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rsidR="00D06DA6" w:rsidRDefault="00D06DA6" w:rsidP="003F1113">
            <w:pPr>
              <w:rPr>
                <w:rFonts w:ascii="Arial" w:hAnsi="Arial" w:cs="Arial"/>
                <w:color w:val="000000"/>
                <w:sz w:val="24"/>
                <w:szCs w:val="24"/>
              </w:rPr>
            </w:pPr>
          </w:p>
          <w:p w:rsidR="00D06DA6" w:rsidRDefault="00D06DA6" w:rsidP="003F1113">
            <w:pPr>
              <w:rPr>
                <w:rFonts w:ascii="Arial" w:hAnsi="Arial" w:cs="Arial"/>
                <w:color w:val="000000"/>
                <w:sz w:val="24"/>
                <w:szCs w:val="24"/>
              </w:rPr>
            </w:pPr>
          </w:p>
          <w:p w:rsidR="00D06DA6" w:rsidRDefault="00D06DA6" w:rsidP="003F1113">
            <w:pPr>
              <w:rPr>
                <w:rFonts w:ascii="Arial" w:hAnsi="Arial" w:cs="Arial"/>
                <w:color w:val="000000"/>
                <w:sz w:val="24"/>
                <w:szCs w:val="24"/>
              </w:rPr>
            </w:pPr>
          </w:p>
          <w:p w:rsidR="00D06DA6" w:rsidRDefault="00D06DA6" w:rsidP="003F1113">
            <w:pPr>
              <w:rPr>
                <w:rFonts w:ascii="Arial" w:hAnsi="Arial" w:cs="Arial"/>
                <w:color w:val="000000"/>
                <w:sz w:val="24"/>
                <w:szCs w:val="24"/>
              </w:rPr>
            </w:pPr>
          </w:p>
          <w:p w:rsidR="00D06DA6" w:rsidRDefault="00D06DA6" w:rsidP="003F1113">
            <w:pPr>
              <w:rPr>
                <w:rFonts w:ascii="Arial" w:hAnsi="Arial" w:cs="Arial"/>
                <w:color w:val="000000"/>
                <w:sz w:val="24"/>
                <w:szCs w:val="24"/>
              </w:rPr>
            </w:pPr>
          </w:p>
          <w:p w:rsidR="00D06DA6" w:rsidRDefault="00D06DA6" w:rsidP="003F1113">
            <w:pPr>
              <w:rPr>
                <w:rFonts w:ascii="Arial" w:hAnsi="Arial" w:cs="Arial"/>
                <w:color w:val="000000"/>
                <w:sz w:val="24"/>
                <w:szCs w:val="24"/>
              </w:rPr>
            </w:pPr>
          </w:p>
          <w:p w:rsidR="00D06DA6" w:rsidRDefault="00D06DA6" w:rsidP="003F1113">
            <w:pPr>
              <w:rPr>
                <w:rFonts w:ascii="Arial" w:hAnsi="Arial" w:cs="Arial"/>
                <w:color w:val="000000"/>
                <w:sz w:val="24"/>
                <w:szCs w:val="24"/>
              </w:rPr>
            </w:pPr>
          </w:p>
          <w:p w:rsidR="00D06DA6" w:rsidRPr="001D46E7" w:rsidRDefault="002B592E" w:rsidP="001D46E7">
            <w:pPr>
              <w:rPr>
                <w:rFonts w:ascii="Arial" w:hAnsi="Arial" w:cs="Arial"/>
                <w:color w:val="000000"/>
                <w:sz w:val="24"/>
                <w:szCs w:val="24"/>
              </w:rPr>
            </w:pPr>
            <w:r>
              <w:rPr>
                <w:rFonts w:ascii="Arial" w:hAnsi="Arial" w:cs="Arial"/>
                <w:color w:val="000000"/>
                <w:sz w:val="24"/>
                <w:szCs w:val="24"/>
              </w:rPr>
              <w:t>Corregir la pregunta del primer recuadro por:</w:t>
            </w:r>
            <w:r w:rsidR="006C32BD">
              <w:rPr>
                <w:rFonts w:ascii="Arial" w:hAnsi="Arial" w:cs="Arial"/>
                <w:color w:val="000000"/>
                <w:sz w:val="24"/>
                <w:szCs w:val="24"/>
              </w:rPr>
              <w:t xml:space="preserve"> </w:t>
            </w:r>
            <w:r w:rsidR="006C32BD" w:rsidRPr="001D46E7">
              <w:rPr>
                <w:rFonts w:ascii="Arial" w:hAnsi="Arial" w:cs="Arial"/>
                <w:color w:val="000000"/>
                <w:sz w:val="24"/>
                <w:szCs w:val="24"/>
                <w:highlight w:val="yellow"/>
                <w:rPrChange w:id="407" w:author="ASISTENTE ALEJO" w:date="2015-04-23T22:05:00Z">
                  <w:rPr>
                    <w:rFonts w:ascii="Arial" w:hAnsi="Arial" w:cs="Arial"/>
                    <w:color w:val="000000"/>
                    <w:sz w:val="24"/>
                    <w:szCs w:val="24"/>
                  </w:rPr>
                </w:rPrChange>
              </w:rPr>
              <w:t xml:space="preserve">Si una persona en Marte, </w:t>
            </w:r>
            <w:del w:id="408" w:author="ASISTENTE ALEJO" w:date="2015-04-23T19:06:00Z">
              <w:r w:rsidR="006C32BD" w:rsidRPr="001D46E7" w:rsidDel="0046538C">
                <w:rPr>
                  <w:rFonts w:ascii="Arial" w:hAnsi="Arial" w:cs="Arial"/>
                  <w:color w:val="000000"/>
                  <w:sz w:val="24"/>
                  <w:szCs w:val="24"/>
                  <w:highlight w:val="yellow"/>
                  <w:rPrChange w:id="409" w:author="ASISTENTE ALEJO" w:date="2015-04-23T22:05:00Z">
                    <w:rPr>
                      <w:rFonts w:ascii="Arial" w:hAnsi="Arial" w:cs="Arial"/>
                      <w:color w:val="000000"/>
                      <w:sz w:val="24"/>
                      <w:szCs w:val="24"/>
                    </w:rPr>
                  </w:rPrChange>
                </w:rPr>
                <w:delText xml:space="preserve"> </w:delText>
              </w:r>
            </w:del>
            <w:r w:rsidR="006C32BD" w:rsidRPr="001D46E7">
              <w:rPr>
                <w:rFonts w:ascii="Arial" w:hAnsi="Arial" w:cs="Arial"/>
                <w:color w:val="000000"/>
                <w:sz w:val="24"/>
                <w:szCs w:val="24"/>
                <w:highlight w:val="yellow"/>
                <w:rPrChange w:id="410" w:author="ASISTENTE ALEJO" w:date="2015-04-23T22:05:00Z">
                  <w:rPr>
                    <w:rFonts w:ascii="Arial" w:hAnsi="Arial" w:cs="Arial"/>
                    <w:color w:val="000000"/>
                    <w:sz w:val="24"/>
                    <w:szCs w:val="24"/>
                  </w:rPr>
                </w:rPrChange>
              </w:rPr>
              <w:t>pesara 296</w:t>
            </w:r>
            <w:ins w:id="411" w:author="ASISTENTE ALEJO" w:date="2015-04-23T21:03:00Z">
              <w:r w:rsidR="00462BD7" w:rsidRPr="001D46E7">
                <w:rPr>
                  <w:rFonts w:ascii="Arial" w:hAnsi="Arial" w:cs="Arial"/>
                  <w:color w:val="000000"/>
                  <w:sz w:val="24"/>
                  <w:szCs w:val="24"/>
                  <w:highlight w:val="yellow"/>
                  <w:rPrChange w:id="412" w:author="ASISTENTE ALEJO" w:date="2015-04-23T22:05:00Z">
                    <w:rPr>
                      <w:rFonts w:ascii="Arial" w:hAnsi="Arial" w:cs="Arial"/>
                      <w:color w:val="000000"/>
                      <w:sz w:val="24"/>
                      <w:szCs w:val="24"/>
                    </w:rPr>
                  </w:rPrChange>
                </w:rPr>
                <w:t>,</w:t>
              </w:r>
            </w:ins>
            <w:del w:id="413" w:author="ASISTENTE ALEJO" w:date="2015-04-23T21:03:00Z">
              <w:r w:rsidR="006C32BD" w:rsidRPr="001D46E7" w:rsidDel="00462BD7">
                <w:rPr>
                  <w:rFonts w:ascii="Arial" w:hAnsi="Arial" w:cs="Arial"/>
                  <w:color w:val="000000"/>
                  <w:sz w:val="24"/>
                  <w:szCs w:val="24"/>
                  <w:highlight w:val="yellow"/>
                  <w:rPrChange w:id="414" w:author="ASISTENTE ALEJO" w:date="2015-04-23T22:05:00Z">
                    <w:rPr>
                      <w:rFonts w:ascii="Arial" w:hAnsi="Arial" w:cs="Arial"/>
                      <w:color w:val="000000"/>
                      <w:sz w:val="24"/>
                      <w:szCs w:val="24"/>
                    </w:rPr>
                  </w:rPrChange>
                </w:rPr>
                <w:delText>.</w:delText>
              </w:r>
            </w:del>
            <w:r w:rsidR="006C32BD" w:rsidRPr="001D46E7">
              <w:rPr>
                <w:rFonts w:ascii="Arial" w:hAnsi="Arial" w:cs="Arial"/>
                <w:color w:val="000000"/>
                <w:sz w:val="24"/>
                <w:szCs w:val="24"/>
                <w:highlight w:val="yellow"/>
                <w:rPrChange w:id="415" w:author="ASISTENTE ALEJO" w:date="2015-04-23T22:05:00Z">
                  <w:rPr>
                    <w:rFonts w:ascii="Arial" w:hAnsi="Arial" w:cs="Arial"/>
                    <w:color w:val="000000"/>
                    <w:sz w:val="24"/>
                    <w:szCs w:val="24"/>
                  </w:rPr>
                </w:rPrChange>
              </w:rPr>
              <w:t xml:space="preserve">88 N, </w:t>
            </w:r>
            <w:del w:id="416" w:author="ASISTENTE ALEJO" w:date="2015-04-23T22:05:00Z">
              <w:r w:rsidR="006C32BD" w:rsidRPr="001D46E7" w:rsidDel="001D46E7">
                <w:rPr>
                  <w:rFonts w:ascii="Arial" w:hAnsi="Arial" w:cs="Arial"/>
                  <w:color w:val="000000"/>
                  <w:sz w:val="24"/>
                  <w:szCs w:val="24"/>
                  <w:highlight w:val="yellow"/>
                  <w:rPrChange w:id="417" w:author="ASISTENTE ALEJO" w:date="2015-04-23T22:05:00Z">
                    <w:rPr>
                      <w:rFonts w:ascii="Arial" w:hAnsi="Arial" w:cs="Arial"/>
                      <w:color w:val="000000"/>
                      <w:sz w:val="24"/>
                      <w:szCs w:val="24"/>
                    </w:rPr>
                  </w:rPrChange>
                </w:rPr>
                <w:delText>¿</w:delText>
              </w:r>
            </w:del>
            <w:proofErr w:type="spellStart"/>
            <w:ins w:id="418" w:author="ASISTENTE ALEJO" w:date="2015-04-23T21:03:00Z">
              <w:r w:rsidR="00462BD7" w:rsidRPr="001D46E7">
                <w:rPr>
                  <w:rFonts w:ascii="Arial" w:hAnsi="Arial" w:cs="Arial"/>
                  <w:color w:val="000000"/>
                  <w:sz w:val="24"/>
                  <w:szCs w:val="24"/>
                  <w:highlight w:val="yellow"/>
                  <w:rPrChange w:id="419" w:author="ASISTENTE ALEJO" w:date="2015-04-23T22:05:00Z">
                    <w:rPr>
                      <w:rFonts w:ascii="Arial" w:hAnsi="Arial" w:cs="Arial"/>
                      <w:color w:val="000000"/>
                      <w:sz w:val="24"/>
                      <w:szCs w:val="24"/>
                    </w:rPr>
                  </w:rPrChange>
                </w:rPr>
                <w:t>C</w:t>
              </w:r>
            </w:ins>
            <w:del w:id="420" w:author="ASISTENTE ALEJO" w:date="2015-04-23T21:03:00Z">
              <w:r w:rsidR="006C32BD" w:rsidRPr="001D46E7" w:rsidDel="00462BD7">
                <w:rPr>
                  <w:rFonts w:ascii="Arial" w:hAnsi="Arial" w:cs="Arial"/>
                  <w:color w:val="000000"/>
                  <w:sz w:val="24"/>
                  <w:szCs w:val="24"/>
                  <w:highlight w:val="yellow"/>
                  <w:rPrChange w:id="421" w:author="ASISTENTE ALEJO" w:date="2015-04-23T22:05:00Z">
                    <w:rPr>
                      <w:rFonts w:ascii="Arial" w:hAnsi="Arial" w:cs="Arial"/>
                      <w:color w:val="000000"/>
                      <w:sz w:val="24"/>
                      <w:szCs w:val="24"/>
                    </w:rPr>
                  </w:rPrChange>
                </w:rPr>
                <w:delText>c</w:delText>
              </w:r>
            </w:del>
            <w:ins w:id="422" w:author="ASISTENTE ALEJO" w:date="2015-04-23T22:05:00Z">
              <w:r w:rsidR="001D46E7" w:rsidRPr="001D46E7">
                <w:rPr>
                  <w:rFonts w:ascii="Arial" w:hAnsi="Arial" w:cs="Arial"/>
                  <w:color w:val="000000"/>
                  <w:sz w:val="24"/>
                  <w:szCs w:val="24"/>
                  <w:highlight w:val="yellow"/>
                  <w:rPrChange w:id="423" w:author="ASISTENTE ALEJO" w:date="2015-04-23T22:05:00Z">
                    <w:rPr>
                      <w:rFonts w:ascii="Arial" w:hAnsi="Arial" w:cs="Arial"/>
                      <w:color w:val="000000"/>
                      <w:sz w:val="24"/>
                      <w:szCs w:val="24"/>
                    </w:rPr>
                  </w:rPrChange>
                </w:rPr>
                <w:t>c</w:t>
              </w:r>
            </w:ins>
            <w:r w:rsidR="006C32BD" w:rsidRPr="001D46E7">
              <w:rPr>
                <w:rFonts w:ascii="Arial" w:hAnsi="Arial" w:cs="Arial"/>
                <w:color w:val="000000"/>
                <w:sz w:val="24"/>
                <w:szCs w:val="24"/>
                <w:highlight w:val="yellow"/>
                <w:rPrChange w:id="424" w:author="ASISTENTE ALEJO" w:date="2015-04-23T22:05:00Z">
                  <w:rPr>
                    <w:rFonts w:ascii="Arial" w:hAnsi="Arial" w:cs="Arial"/>
                    <w:color w:val="000000"/>
                    <w:sz w:val="24"/>
                    <w:szCs w:val="24"/>
                  </w:rPr>
                </w:rPrChange>
              </w:rPr>
              <w:t>uál</w:t>
            </w:r>
            <w:proofErr w:type="spellEnd"/>
            <w:r w:rsidR="006C32BD" w:rsidRPr="001D46E7">
              <w:rPr>
                <w:rFonts w:ascii="Arial" w:hAnsi="Arial" w:cs="Arial"/>
                <w:color w:val="000000"/>
                <w:sz w:val="24"/>
                <w:szCs w:val="24"/>
                <w:highlight w:val="yellow"/>
                <w:rPrChange w:id="425" w:author="ASISTENTE ALEJO" w:date="2015-04-23T22:05:00Z">
                  <w:rPr>
                    <w:rFonts w:ascii="Arial" w:hAnsi="Arial" w:cs="Arial"/>
                    <w:color w:val="000000"/>
                    <w:sz w:val="24"/>
                    <w:szCs w:val="24"/>
                  </w:rPr>
                </w:rPrChange>
              </w:rPr>
              <w:t xml:space="preserve"> es su masa</w:t>
            </w:r>
            <w:del w:id="426" w:author="ASISTENTE ALEJO" w:date="2015-04-23T22:05:00Z">
              <w:r w:rsidR="006C32BD" w:rsidRPr="001D46E7" w:rsidDel="001D46E7">
                <w:rPr>
                  <w:rFonts w:ascii="Arial" w:hAnsi="Arial" w:cs="Arial"/>
                  <w:color w:val="000000"/>
                  <w:sz w:val="24"/>
                  <w:szCs w:val="24"/>
                  <w:highlight w:val="yellow"/>
                  <w:rPrChange w:id="427" w:author="ASISTENTE ALEJO" w:date="2015-04-23T22:05:00Z">
                    <w:rPr>
                      <w:rFonts w:ascii="Arial" w:hAnsi="Arial" w:cs="Arial"/>
                      <w:color w:val="000000"/>
                      <w:sz w:val="24"/>
                      <w:szCs w:val="24"/>
                    </w:rPr>
                  </w:rPrChange>
                </w:rPr>
                <w:delText>?</w:delText>
              </w:r>
            </w:del>
            <w:r w:rsidR="006C32BD" w:rsidRPr="001D46E7">
              <w:rPr>
                <w:rFonts w:ascii="Arial" w:hAnsi="Arial" w:cs="Arial"/>
                <w:color w:val="000000"/>
                <w:sz w:val="24"/>
                <w:szCs w:val="24"/>
                <w:highlight w:val="yellow"/>
                <w:rPrChange w:id="428" w:author="ASISTENTE ALEJO" w:date="2015-04-23T22:05:00Z">
                  <w:rPr>
                    <w:rFonts w:ascii="Arial" w:hAnsi="Arial" w:cs="Arial"/>
                    <w:color w:val="000000"/>
                    <w:sz w:val="24"/>
                    <w:szCs w:val="24"/>
                  </w:rPr>
                </w:rPrChange>
              </w:rPr>
              <w:t xml:space="preserve"> Si se sabe que en dicho planeta la gravedad </w:t>
            </w:r>
            <w:del w:id="429" w:author="ASISTENTE ALEJO" w:date="2015-04-23T19:06:00Z">
              <w:r w:rsidR="006C32BD" w:rsidRPr="001D46E7" w:rsidDel="0046538C">
                <w:rPr>
                  <w:rFonts w:ascii="Arial" w:hAnsi="Arial" w:cs="Arial"/>
                  <w:color w:val="000000"/>
                  <w:sz w:val="24"/>
                  <w:szCs w:val="24"/>
                  <w:highlight w:val="yellow"/>
                  <w:rPrChange w:id="430" w:author="ASISTENTE ALEJO" w:date="2015-04-23T22:05:00Z">
                    <w:rPr>
                      <w:rFonts w:ascii="Arial" w:hAnsi="Arial" w:cs="Arial"/>
                      <w:color w:val="000000"/>
                      <w:sz w:val="24"/>
                      <w:szCs w:val="24"/>
                    </w:rPr>
                  </w:rPrChange>
                </w:rPr>
                <w:delText xml:space="preserve"> </w:delText>
              </w:r>
            </w:del>
            <w:r w:rsidR="006C32BD" w:rsidRPr="001D46E7">
              <w:rPr>
                <w:rFonts w:ascii="Arial" w:hAnsi="Arial" w:cs="Arial"/>
                <w:color w:val="000000"/>
                <w:sz w:val="24"/>
                <w:szCs w:val="24"/>
                <w:highlight w:val="yellow"/>
                <w:rPrChange w:id="431" w:author="ASISTENTE ALEJO" w:date="2015-04-23T22:05:00Z">
                  <w:rPr>
                    <w:rFonts w:ascii="Arial" w:hAnsi="Arial" w:cs="Arial"/>
                    <w:color w:val="000000"/>
                    <w:sz w:val="24"/>
                    <w:szCs w:val="24"/>
                  </w:rPr>
                </w:rPrChange>
              </w:rPr>
              <w:t>tiene un valor de  3.711m/s</w:t>
            </w:r>
            <w:r w:rsidR="006C32BD" w:rsidRPr="001D46E7">
              <w:rPr>
                <w:rFonts w:ascii="Arial" w:hAnsi="Arial" w:cs="Arial"/>
                <w:color w:val="000000"/>
                <w:sz w:val="24"/>
                <w:szCs w:val="24"/>
                <w:highlight w:val="yellow"/>
                <w:vertAlign w:val="superscript"/>
                <w:rPrChange w:id="432" w:author="ASISTENTE ALEJO" w:date="2015-04-23T22:05:00Z">
                  <w:rPr>
                    <w:rFonts w:ascii="Arial" w:hAnsi="Arial" w:cs="Arial"/>
                    <w:color w:val="000000"/>
                    <w:sz w:val="24"/>
                    <w:szCs w:val="24"/>
                    <w:vertAlign w:val="superscript"/>
                  </w:rPr>
                </w:rPrChange>
              </w:rPr>
              <w:t>2</w:t>
            </w:r>
            <w:ins w:id="433" w:author="ASISTENTE ALEJO" w:date="2015-04-23T22:06:00Z">
              <w:r w:rsidR="001D46E7">
                <w:rPr>
                  <w:rFonts w:ascii="Arial" w:hAnsi="Arial" w:cs="Arial"/>
                  <w:color w:val="000000"/>
                  <w:sz w:val="24"/>
                  <w:szCs w:val="24"/>
                </w:rPr>
                <w:t>No cambia la respuesta</w:t>
              </w:r>
            </w:ins>
          </w:p>
        </w:tc>
      </w:tr>
      <w:tr w:rsidR="00D06DA6" w:rsidRPr="00D06DA6" w:rsidTr="003F1113">
        <w:tc>
          <w:tcPr>
            <w:tcW w:w="2518" w:type="dxa"/>
          </w:tcPr>
          <w:p w:rsidR="00D06DA6" w:rsidRPr="00D06DA6" w:rsidRDefault="00D06DA6" w:rsidP="003F1113">
            <w:pPr>
              <w:rPr>
                <w:rFonts w:ascii="Arial" w:hAnsi="Arial" w:cs="Arial"/>
                <w:b/>
                <w:color w:val="000000"/>
                <w:sz w:val="24"/>
                <w:szCs w:val="24"/>
              </w:rPr>
            </w:pPr>
            <w:r w:rsidRPr="00D06DA6">
              <w:rPr>
                <w:rFonts w:ascii="Arial" w:hAnsi="Arial" w:cs="Arial"/>
                <w:b/>
                <w:color w:val="000000"/>
                <w:sz w:val="24"/>
                <w:szCs w:val="24"/>
              </w:rPr>
              <w:t>Título</w:t>
            </w:r>
          </w:p>
        </w:tc>
        <w:tc>
          <w:tcPr>
            <w:tcW w:w="6536" w:type="dxa"/>
          </w:tcPr>
          <w:p w:rsidR="00D06DA6" w:rsidRPr="00D06DA6" w:rsidRDefault="006C32BD" w:rsidP="003F1113">
            <w:pPr>
              <w:rPr>
                <w:rFonts w:ascii="Arial" w:hAnsi="Arial" w:cs="Arial"/>
                <w:color w:val="000000"/>
                <w:sz w:val="24"/>
                <w:szCs w:val="24"/>
              </w:rPr>
            </w:pPr>
            <w:r>
              <w:rPr>
                <w:rFonts w:ascii="Arial" w:hAnsi="Arial" w:cs="Arial"/>
                <w:color w:val="000000"/>
                <w:sz w:val="24"/>
                <w:szCs w:val="24"/>
              </w:rPr>
              <w:t xml:space="preserve">Realiza cálculos con </w:t>
            </w:r>
            <w:r w:rsidR="0006313A">
              <w:rPr>
                <w:rFonts w:ascii="Arial" w:hAnsi="Arial" w:cs="Arial"/>
                <w:color w:val="000000"/>
                <w:sz w:val="24"/>
                <w:szCs w:val="24"/>
              </w:rPr>
              <w:t xml:space="preserve">el </w:t>
            </w:r>
            <w:r>
              <w:rPr>
                <w:rFonts w:ascii="Arial" w:hAnsi="Arial" w:cs="Arial"/>
                <w:color w:val="000000"/>
                <w:sz w:val="24"/>
                <w:szCs w:val="24"/>
              </w:rPr>
              <w:t>peso</w:t>
            </w:r>
          </w:p>
        </w:tc>
      </w:tr>
      <w:tr w:rsidR="00D06DA6" w:rsidRPr="00D06DA6" w:rsidTr="003F1113">
        <w:tc>
          <w:tcPr>
            <w:tcW w:w="2518" w:type="dxa"/>
          </w:tcPr>
          <w:p w:rsidR="00D06DA6" w:rsidRPr="00D06DA6" w:rsidRDefault="00D06DA6" w:rsidP="003F1113">
            <w:pPr>
              <w:rPr>
                <w:rFonts w:ascii="Arial" w:hAnsi="Arial" w:cs="Arial"/>
                <w:b/>
                <w:color w:val="000000"/>
                <w:sz w:val="24"/>
                <w:szCs w:val="24"/>
              </w:rPr>
            </w:pPr>
            <w:r w:rsidRPr="00D06DA6">
              <w:rPr>
                <w:rFonts w:ascii="Arial" w:hAnsi="Arial" w:cs="Arial"/>
                <w:b/>
                <w:color w:val="000000"/>
                <w:sz w:val="24"/>
                <w:szCs w:val="24"/>
              </w:rPr>
              <w:t>Descripción</w:t>
            </w:r>
          </w:p>
        </w:tc>
        <w:tc>
          <w:tcPr>
            <w:tcW w:w="6536" w:type="dxa"/>
          </w:tcPr>
          <w:p w:rsidR="00D06DA6" w:rsidRPr="00D06DA6" w:rsidRDefault="006C32BD" w:rsidP="003F1113">
            <w:pPr>
              <w:rPr>
                <w:rFonts w:ascii="Arial" w:hAnsi="Arial" w:cs="Arial"/>
                <w:color w:val="000000"/>
                <w:sz w:val="24"/>
                <w:szCs w:val="24"/>
              </w:rPr>
            </w:pPr>
            <w:r>
              <w:rPr>
                <w:rFonts w:ascii="Arial" w:hAnsi="Arial" w:cs="Arial"/>
                <w:color w:val="000000"/>
                <w:sz w:val="24"/>
                <w:szCs w:val="24"/>
              </w:rPr>
              <w:t>Actividad para realizar cálculos con la fórmula de la fuerza gravitatoria</w:t>
            </w:r>
          </w:p>
        </w:tc>
      </w:tr>
    </w:tbl>
    <w:p w:rsidR="00F126A0" w:rsidRDefault="00F126A0" w:rsidP="008447ED">
      <w:pPr>
        <w:pStyle w:val="NormalWeb"/>
        <w:shd w:val="clear" w:color="auto" w:fill="FFFFFF"/>
        <w:spacing w:before="2" w:after="2"/>
        <w:rPr>
          <w:rFonts w:ascii="Arial" w:hAnsi="Arial" w:cs="Arial"/>
          <w:sz w:val="24"/>
          <w:szCs w:val="24"/>
          <w:lang w:val="es-ES"/>
        </w:rPr>
      </w:pPr>
    </w:p>
    <w:p w:rsidR="00676854" w:rsidRPr="008447ED" w:rsidRDefault="00676854" w:rsidP="00676854">
      <w:pPr>
        <w:spacing w:after="0"/>
        <w:rPr>
          <w:rFonts w:ascii="Arial" w:hAnsi="Arial" w:cs="Arial"/>
          <w:highlight w:val="yellow"/>
        </w:rPr>
      </w:pPr>
      <w:r w:rsidRPr="008447ED">
        <w:rPr>
          <w:rFonts w:ascii="Arial" w:hAnsi="Arial" w:cs="Arial"/>
          <w:highlight w:val="yellow"/>
        </w:rPr>
        <w:t>[SECCIÓN 2]</w:t>
      </w:r>
      <w:r w:rsidRPr="008447ED">
        <w:rPr>
          <w:rFonts w:ascii="Arial" w:hAnsi="Arial" w:cs="Arial"/>
        </w:rPr>
        <w:t xml:space="preserve"> </w:t>
      </w:r>
      <w:r w:rsidRPr="008447ED">
        <w:rPr>
          <w:rFonts w:ascii="Arial" w:hAnsi="Arial" w:cs="Arial"/>
          <w:b/>
        </w:rPr>
        <w:t>2.</w:t>
      </w:r>
      <w:r w:rsidR="000A27E9">
        <w:rPr>
          <w:rFonts w:ascii="Arial" w:hAnsi="Arial" w:cs="Arial"/>
          <w:b/>
        </w:rPr>
        <w:t>2</w:t>
      </w:r>
      <w:r w:rsidRPr="008447ED">
        <w:rPr>
          <w:rFonts w:ascii="Arial" w:hAnsi="Arial" w:cs="Arial"/>
          <w:b/>
        </w:rPr>
        <w:t xml:space="preserve"> Fuerza </w:t>
      </w:r>
      <w:r>
        <w:rPr>
          <w:rFonts w:ascii="Arial" w:hAnsi="Arial" w:cs="Arial"/>
          <w:b/>
        </w:rPr>
        <w:t>electromagnética</w:t>
      </w:r>
    </w:p>
    <w:p w:rsidR="00714917" w:rsidRDefault="00714917" w:rsidP="008447ED">
      <w:pPr>
        <w:pStyle w:val="NormalWeb"/>
        <w:shd w:val="clear" w:color="auto" w:fill="FFFFFF"/>
        <w:spacing w:before="2" w:after="2"/>
        <w:rPr>
          <w:rFonts w:ascii="Arial" w:hAnsi="Arial" w:cs="Arial"/>
          <w:sz w:val="24"/>
          <w:szCs w:val="24"/>
          <w:lang w:val="es-ES"/>
        </w:rPr>
      </w:pPr>
    </w:p>
    <w:p w:rsidR="00380637" w:rsidRDefault="00676854" w:rsidP="00676854">
      <w:pPr>
        <w:shd w:val="clear" w:color="auto" w:fill="FFFFFF"/>
        <w:spacing w:after="0"/>
        <w:jc w:val="both"/>
        <w:rPr>
          <w:rFonts w:ascii="Arial" w:eastAsia="Times New Roman" w:hAnsi="Arial" w:cs="Arial"/>
          <w:color w:val="333333"/>
          <w:lang w:val="es-MX" w:eastAsia="es-CO"/>
        </w:rPr>
      </w:pPr>
      <w:r w:rsidRPr="00676854">
        <w:rPr>
          <w:rFonts w:ascii="Arial" w:eastAsia="Times New Roman" w:hAnsi="Arial" w:cs="Arial"/>
          <w:color w:val="333333"/>
          <w:lang w:val="es-MX" w:eastAsia="es-CO"/>
        </w:rPr>
        <w:t>La fuerza electromagnética</w:t>
      </w:r>
      <w:r>
        <w:rPr>
          <w:rFonts w:ascii="Arial" w:eastAsia="Times New Roman" w:hAnsi="Arial" w:cs="Arial"/>
          <w:color w:val="333333"/>
          <w:lang w:val="es-MX" w:eastAsia="es-CO"/>
        </w:rPr>
        <w:t xml:space="preserve"> </w:t>
      </w:r>
      <w:r w:rsidR="00380637">
        <w:rPr>
          <w:rFonts w:ascii="Arial" w:eastAsia="Times New Roman" w:hAnsi="Arial" w:cs="Arial"/>
          <w:color w:val="333333"/>
          <w:lang w:val="es-MX" w:eastAsia="es-CO"/>
        </w:rPr>
        <w:t xml:space="preserve">se compone </w:t>
      </w:r>
      <w:r w:rsidR="00380637" w:rsidRPr="00676854">
        <w:rPr>
          <w:rFonts w:ascii="Arial" w:eastAsia="Times New Roman" w:hAnsi="Arial" w:cs="Arial"/>
          <w:color w:val="333333"/>
          <w:lang w:val="es-MX" w:eastAsia="es-CO"/>
        </w:rPr>
        <w:t xml:space="preserve">de la fuerza eléctrica y fuerza magnética. </w:t>
      </w:r>
      <w:r w:rsidR="00380637">
        <w:rPr>
          <w:rFonts w:ascii="Arial" w:eastAsia="Times New Roman" w:hAnsi="Arial" w:cs="Arial"/>
          <w:color w:val="333333"/>
          <w:lang w:val="es-MX" w:eastAsia="es-CO"/>
        </w:rPr>
        <w:t xml:space="preserve"> </w:t>
      </w:r>
    </w:p>
    <w:p w:rsidR="00380637" w:rsidRDefault="00380637" w:rsidP="00676854">
      <w:pPr>
        <w:shd w:val="clear" w:color="auto" w:fill="FFFFFF"/>
        <w:spacing w:after="0"/>
        <w:jc w:val="both"/>
        <w:rPr>
          <w:rFonts w:ascii="Arial" w:eastAsia="Times New Roman" w:hAnsi="Arial" w:cs="Arial"/>
          <w:color w:val="333333"/>
          <w:lang w:val="es-MX" w:eastAsia="es-CO"/>
        </w:rPr>
      </w:pPr>
    </w:p>
    <w:p w:rsidR="00380637" w:rsidRDefault="00380637" w:rsidP="00676854">
      <w:pPr>
        <w:shd w:val="clear" w:color="auto" w:fill="FFFFFF"/>
        <w:spacing w:after="0"/>
        <w:jc w:val="both"/>
        <w:rPr>
          <w:rFonts w:ascii="Arial" w:eastAsia="Times New Roman" w:hAnsi="Arial" w:cs="Arial"/>
          <w:color w:val="333333"/>
          <w:lang w:val="es-MX" w:eastAsia="es-CO"/>
        </w:rPr>
      </w:pPr>
      <w:r w:rsidRPr="0006313A">
        <w:rPr>
          <w:rFonts w:ascii="Arial" w:eastAsia="Times New Roman" w:hAnsi="Arial" w:cs="Arial"/>
          <w:b/>
          <w:color w:val="333333"/>
          <w:lang w:val="es-MX" w:eastAsia="es-CO"/>
        </w:rPr>
        <w:t>La fuerza eléctrica</w:t>
      </w:r>
      <w:r>
        <w:rPr>
          <w:rFonts w:ascii="Arial" w:eastAsia="Times New Roman" w:hAnsi="Arial" w:cs="Arial"/>
          <w:color w:val="333333"/>
          <w:lang w:val="es-MX" w:eastAsia="es-CO"/>
        </w:rPr>
        <w:t xml:space="preserve"> puede ser</w:t>
      </w:r>
      <w:del w:id="434" w:author="ASISTENTE ALEJO" w:date="2015-04-23T22:06:00Z">
        <w:r w:rsidDel="008001AB">
          <w:rPr>
            <w:rFonts w:ascii="Arial" w:eastAsia="Times New Roman" w:hAnsi="Arial" w:cs="Arial"/>
            <w:color w:val="333333"/>
            <w:lang w:val="es-MX" w:eastAsia="es-CO"/>
          </w:rPr>
          <w:delText xml:space="preserve"> </w:delText>
        </w:r>
      </w:del>
      <w:r>
        <w:rPr>
          <w:rFonts w:ascii="Arial" w:eastAsia="Times New Roman" w:hAnsi="Arial" w:cs="Arial"/>
          <w:color w:val="333333"/>
          <w:lang w:val="es-MX" w:eastAsia="es-CO"/>
        </w:rPr>
        <w:t xml:space="preserve"> de </w:t>
      </w:r>
      <w:r w:rsidRPr="00676854">
        <w:rPr>
          <w:rFonts w:ascii="Arial" w:eastAsia="Times New Roman" w:hAnsi="Arial" w:cs="Arial"/>
          <w:color w:val="333333"/>
          <w:lang w:val="es-MX" w:eastAsia="es-CO"/>
        </w:rPr>
        <w:t>atracción</w:t>
      </w:r>
      <w:r>
        <w:rPr>
          <w:rFonts w:ascii="Arial" w:eastAsia="Times New Roman" w:hAnsi="Arial" w:cs="Arial"/>
          <w:color w:val="333333"/>
          <w:lang w:val="es-MX" w:eastAsia="es-CO"/>
        </w:rPr>
        <w:t xml:space="preserve"> o de </w:t>
      </w:r>
      <w:del w:id="435" w:author="ASISTENTE ALEJO" w:date="2015-04-23T22:06:00Z">
        <w:r w:rsidRPr="00676854" w:rsidDel="008001AB">
          <w:rPr>
            <w:rFonts w:ascii="Arial" w:eastAsia="Times New Roman" w:hAnsi="Arial" w:cs="Arial"/>
            <w:color w:val="333333"/>
            <w:lang w:val="es-MX" w:eastAsia="es-CO"/>
          </w:rPr>
          <w:delText xml:space="preserve"> </w:delText>
        </w:r>
      </w:del>
      <w:r w:rsidRPr="00676854">
        <w:rPr>
          <w:rFonts w:ascii="Arial" w:eastAsia="Times New Roman" w:hAnsi="Arial" w:cs="Arial"/>
          <w:color w:val="333333"/>
          <w:lang w:val="es-MX" w:eastAsia="es-CO"/>
        </w:rPr>
        <w:t>repulsión</w:t>
      </w:r>
      <w:r>
        <w:rPr>
          <w:rFonts w:ascii="Arial" w:eastAsia="Times New Roman" w:hAnsi="Arial" w:cs="Arial"/>
          <w:color w:val="333333"/>
          <w:lang w:val="es-MX" w:eastAsia="es-CO"/>
        </w:rPr>
        <w:t>, dependiendo del signo de las cargas.</w:t>
      </w:r>
    </w:p>
    <w:p w:rsidR="00380637" w:rsidRDefault="00380637" w:rsidP="00676854">
      <w:pPr>
        <w:shd w:val="clear" w:color="auto" w:fill="FFFFFF"/>
        <w:spacing w:after="0"/>
        <w:jc w:val="both"/>
        <w:rPr>
          <w:rFonts w:ascii="Arial" w:eastAsia="Times New Roman" w:hAnsi="Arial" w:cs="Arial"/>
          <w:color w:val="333333"/>
          <w:lang w:val="es-MX" w:eastAsia="es-CO"/>
        </w:rPr>
      </w:pPr>
    </w:p>
    <w:p w:rsidR="00714917" w:rsidRDefault="00380637" w:rsidP="00676854">
      <w:pPr>
        <w:shd w:val="clear" w:color="auto" w:fill="FFFFFF"/>
        <w:spacing w:after="0"/>
        <w:jc w:val="both"/>
        <w:rPr>
          <w:rFonts w:ascii="Arial" w:eastAsia="Times New Roman" w:hAnsi="Arial" w:cs="Arial"/>
          <w:color w:val="333333"/>
          <w:lang w:val="es-MX" w:eastAsia="es-CO"/>
        </w:rPr>
      </w:pPr>
      <w:r>
        <w:rPr>
          <w:rFonts w:ascii="Arial" w:eastAsia="Times New Roman" w:hAnsi="Arial" w:cs="Arial"/>
          <w:color w:val="333333"/>
          <w:lang w:val="es-MX" w:eastAsia="es-CO"/>
        </w:rPr>
        <w:lastRenderedPageBreak/>
        <w:t>La materia está constituida por átomo</w:t>
      </w:r>
      <w:r w:rsidR="0006313A">
        <w:rPr>
          <w:rFonts w:ascii="Arial" w:eastAsia="Times New Roman" w:hAnsi="Arial" w:cs="Arial"/>
          <w:color w:val="333333"/>
          <w:lang w:val="es-MX" w:eastAsia="es-CO"/>
        </w:rPr>
        <w:t>s</w:t>
      </w:r>
      <w:r>
        <w:rPr>
          <w:rFonts w:ascii="Arial" w:eastAsia="Times New Roman" w:hAnsi="Arial" w:cs="Arial"/>
          <w:color w:val="333333"/>
          <w:lang w:val="es-MX" w:eastAsia="es-CO"/>
        </w:rPr>
        <w:t>, los que poseen electrones (-) y protones (+)</w:t>
      </w:r>
      <w:r w:rsidRPr="00676854">
        <w:rPr>
          <w:rFonts w:ascii="Arial" w:eastAsia="Times New Roman" w:hAnsi="Arial" w:cs="Arial"/>
          <w:color w:val="333333"/>
          <w:lang w:val="es-MX" w:eastAsia="es-CO"/>
        </w:rPr>
        <w:t xml:space="preserve"> </w:t>
      </w:r>
      <w:r>
        <w:rPr>
          <w:rFonts w:ascii="Arial" w:eastAsia="Times New Roman" w:hAnsi="Arial" w:cs="Arial"/>
          <w:color w:val="333333"/>
          <w:lang w:val="es-MX" w:eastAsia="es-CO"/>
        </w:rPr>
        <w:t>Así entre el protón y el electrón existe una fuerza de atracción, mientras que en dos electrones o dos protones existe una fuerza de repulsión</w:t>
      </w:r>
      <w:r w:rsidR="0006313A">
        <w:rPr>
          <w:rFonts w:ascii="Arial" w:eastAsia="Times New Roman" w:hAnsi="Arial" w:cs="Arial"/>
          <w:color w:val="333333"/>
          <w:lang w:val="es-MX" w:eastAsia="es-CO"/>
        </w:rPr>
        <w:t>.</w:t>
      </w:r>
    </w:p>
    <w:p w:rsidR="0006313A" w:rsidRDefault="0006313A" w:rsidP="00676854">
      <w:pPr>
        <w:shd w:val="clear" w:color="auto" w:fill="FFFFFF"/>
        <w:spacing w:after="0"/>
        <w:jc w:val="both"/>
        <w:rPr>
          <w:rFonts w:ascii="Arial" w:eastAsia="Times New Roman" w:hAnsi="Arial" w:cs="Arial"/>
          <w:color w:val="333333"/>
          <w:lang w:val="es-MX" w:eastAsia="es-CO"/>
        </w:rPr>
      </w:pPr>
    </w:p>
    <w:tbl>
      <w:tblPr>
        <w:tblStyle w:val="Tablaconcuadrcula"/>
        <w:tblW w:w="0" w:type="auto"/>
        <w:tblLook w:val="04A0" w:firstRow="1" w:lastRow="0" w:firstColumn="1" w:lastColumn="0" w:noHBand="0" w:noVBand="1"/>
      </w:tblPr>
      <w:tblGrid>
        <w:gridCol w:w="2518"/>
        <w:gridCol w:w="6515"/>
      </w:tblGrid>
      <w:tr w:rsidR="00B95E74" w:rsidRPr="00E64528" w:rsidTr="00F23EAE">
        <w:tc>
          <w:tcPr>
            <w:tcW w:w="9033" w:type="dxa"/>
            <w:gridSpan w:val="2"/>
            <w:shd w:val="clear" w:color="auto" w:fill="0D0D0D" w:themeFill="text1" w:themeFillTint="F2"/>
          </w:tcPr>
          <w:p w:rsidR="00B95E74" w:rsidRPr="00E64528" w:rsidRDefault="00B95E74" w:rsidP="00F23EAE">
            <w:pPr>
              <w:jc w:val="center"/>
              <w:rPr>
                <w:rFonts w:ascii="Arial" w:hAnsi="Arial" w:cs="Arial"/>
                <w:b/>
                <w:color w:val="FFFFFF" w:themeColor="background1"/>
                <w:sz w:val="24"/>
                <w:szCs w:val="24"/>
              </w:rPr>
            </w:pPr>
            <w:r w:rsidRPr="00E64528">
              <w:rPr>
                <w:rFonts w:ascii="Arial" w:hAnsi="Arial" w:cs="Arial"/>
                <w:b/>
                <w:color w:val="FFFFFF" w:themeColor="background1"/>
                <w:sz w:val="24"/>
                <w:szCs w:val="24"/>
              </w:rPr>
              <w:t>Imagen (fotografía, gráfica o ilustración)</w:t>
            </w:r>
          </w:p>
        </w:tc>
      </w:tr>
      <w:tr w:rsidR="00B95E74" w:rsidRPr="00E64528" w:rsidTr="00F23EAE">
        <w:tc>
          <w:tcPr>
            <w:tcW w:w="2518" w:type="dxa"/>
          </w:tcPr>
          <w:p w:rsidR="00B95E74" w:rsidRPr="00E64528" w:rsidRDefault="00B95E74" w:rsidP="00F23EAE">
            <w:pPr>
              <w:rPr>
                <w:rFonts w:ascii="Arial" w:hAnsi="Arial" w:cs="Arial"/>
                <w:b/>
                <w:color w:val="000000"/>
                <w:sz w:val="24"/>
                <w:szCs w:val="24"/>
              </w:rPr>
            </w:pPr>
            <w:r w:rsidRPr="00E64528">
              <w:rPr>
                <w:rFonts w:ascii="Arial" w:hAnsi="Arial" w:cs="Arial"/>
                <w:b/>
                <w:color w:val="000000"/>
                <w:sz w:val="24"/>
                <w:szCs w:val="24"/>
              </w:rPr>
              <w:t>Código</w:t>
            </w:r>
          </w:p>
        </w:tc>
        <w:tc>
          <w:tcPr>
            <w:tcW w:w="6515" w:type="dxa"/>
          </w:tcPr>
          <w:p w:rsidR="00B95E74" w:rsidRPr="00E64528" w:rsidRDefault="00B95E74" w:rsidP="004563C7">
            <w:pPr>
              <w:rPr>
                <w:rFonts w:ascii="Arial" w:hAnsi="Arial" w:cs="Arial"/>
                <w:b/>
                <w:color w:val="000000"/>
                <w:sz w:val="24"/>
                <w:szCs w:val="24"/>
              </w:rPr>
            </w:pPr>
            <w:r w:rsidRPr="00E64528">
              <w:rPr>
                <w:rFonts w:ascii="Arial" w:hAnsi="Arial" w:cs="Arial"/>
                <w:color w:val="000000"/>
                <w:sz w:val="24"/>
                <w:szCs w:val="24"/>
              </w:rPr>
              <w:t>CN_07_11</w:t>
            </w:r>
            <w:r w:rsidR="004563C7">
              <w:rPr>
                <w:rFonts w:ascii="Arial" w:hAnsi="Arial" w:cs="Arial"/>
                <w:color w:val="000000"/>
                <w:sz w:val="24"/>
                <w:szCs w:val="24"/>
              </w:rPr>
              <w:t>_</w:t>
            </w:r>
            <w:r>
              <w:rPr>
                <w:rFonts w:ascii="Arial" w:hAnsi="Arial" w:cs="Arial"/>
                <w:color w:val="000000"/>
                <w:sz w:val="24"/>
                <w:szCs w:val="24"/>
              </w:rPr>
              <w:t>IMG06</w:t>
            </w:r>
          </w:p>
        </w:tc>
      </w:tr>
      <w:tr w:rsidR="00B95E74" w:rsidRPr="00E64528" w:rsidTr="00F23EAE">
        <w:tc>
          <w:tcPr>
            <w:tcW w:w="2518" w:type="dxa"/>
          </w:tcPr>
          <w:p w:rsidR="00B95E74" w:rsidRPr="00E64528" w:rsidRDefault="00B95E74" w:rsidP="00F23EAE">
            <w:pPr>
              <w:rPr>
                <w:rFonts w:ascii="Arial" w:hAnsi="Arial" w:cs="Arial"/>
                <w:color w:val="000000"/>
                <w:sz w:val="24"/>
                <w:szCs w:val="24"/>
              </w:rPr>
            </w:pPr>
            <w:r w:rsidRPr="00E64528">
              <w:rPr>
                <w:rFonts w:ascii="Arial" w:hAnsi="Arial" w:cs="Arial"/>
                <w:b/>
                <w:color w:val="000000"/>
                <w:sz w:val="24"/>
                <w:szCs w:val="24"/>
              </w:rPr>
              <w:t>Descripción</w:t>
            </w:r>
          </w:p>
        </w:tc>
        <w:tc>
          <w:tcPr>
            <w:tcW w:w="6515" w:type="dxa"/>
          </w:tcPr>
          <w:p w:rsidR="00B95E74" w:rsidRPr="00E64528" w:rsidRDefault="00DA6C05" w:rsidP="00F23EAE">
            <w:pPr>
              <w:rPr>
                <w:rFonts w:ascii="Arial" w:hAnsi="Arial" w:cs="Arial"/>
                <w:color w:val="000000"/>
                <w:sz w:val="24"/>
                <w:szCs w:val="24"/>
              </w:rPr>
            </w:pPr>
            <w:r>
              <w:rPr>
                <w:rFonts w:ascii="Arial" w:hAnsi="Arial" w:cs="Arial"/>
                <w:color w:val="000000"/>
                <w:sz w:val="24"/>
                <w:szCs w:val="24"/>
              </w:rPr>
              <w:t>Interacciones f</w:t>
            </w:r>
            <w:r w:rsidR="00B95E74">
              <w:rPr>
                <w:rFonts w:ascii="Arial" w:hAnsi="Arial" w:cs="Arial"/>
                <w:color w:val="000000"/>
                <w:sz w:val="24"/>
                <w:szCs w:val="24"/>
              </w:rPr>
              <w:t>uerzas eléctricas</w:t>
            </w:r>
          </w:p>
        </w:tc>
      </w:tr>
      <w:tr w:rsidR="00B95E74" w:rsidRPr="00E64528" w:rsidTr="00F23EAE">
        <w:tc>
          <w:tcPr>
            <w:tcW w:w="2518" w:type="dxa"/>
          </w:tcPr>
          <w:p w:rsidR="00B95E74" w:rsidRPr="00E64528" w:rsidRDefault="00B95E74" w:rsidP="00F23EAE">
            <w:pPr>
              <w:rPr>
                <w:rFonts w:ascii="Arial" w:hAnsi="Arial" w:cs="Arial"/>
                <w:color w:val="000000"/>
                <w:sz w:val="24"/>
                <w:szCs w:val="24"/>
              </w:rPr>
            </w:pPr>
            <w:r w:rsidRPr="00E64528">
              <w:rPr>
                <w:rFonts w:ascii="Arial" w:hAnsi="Arial" w:cs="Arial"/>
                <w:b/>
                <w:color w:val="000000"/>
                <w:sz w:val="24"/>
                <w:szCs w:val="24"/>
              </w:rPr>
              <w:t xml:space="preserve">Código </w:t>
            </w:r>
            <w:proofErr w:type="spellStart"/>
            <w:r w:rsidRPr="00E64528">
              <w:rPr>
                <w:rFonts w:ascii="Arial" w:hAnsi="Arial" w:cs="Arial"/>
                <w:b/>
                <w:color w:val="000000"/>
                <w:sz w:val="24"/>
                <w:szCs w:val="24"/>
              </w:rPr>
              <w:t>Shutterstock</w:t>
            </w:r>
            <w:proofErr w:type="spellEnd"/>
            <w:r w:rsidRPr="00E64528">
              <w:rPr>
                <w:rFonts w:ascii="Arial" w:hAnsi="Arial" w:cs="Arial"/>
                <w:b/>
                <w:color w:val="000000"/>
                <w:sz w:val="24"/>
                <w:szCs w:val="24"/>
              </w:rPr>
              <w:t xml:space="preserve"> (o URL o la ruta en </w:t>
            </w:r>
            <w:proofErr w:type="spellStart"/>
            <w:r w:rsidRPr="00E64528">
              <w:rPr>
                <w:rFonts w:ascii="Arial" w:hAnsi="Arial" w:cs="Arial"/>
                <w:b/>
                <w:color w:val="000000"/>
                <w:sz w:val="24"/>
                <w:szCs w:val="24"/>
              </w:rPr>
              <w:t>AulaPlaneta</w:t>
            </w:r>
            <w:proofErr w:type="spellEnd"/>
            <w:r w:rsidRPr="00E64528">
              <w:rPr>
                <w:rFonts w:ascii="Arial" w:hAnsi="Arial" w:cs="Arial"/>
                <w:b/>
                <w:color w:val="000000"/>
                <w:sz w:val="24"/>
                <w:szCs w:val="24"/>
              </w:rPr>
              <w:t>)</w:t>
            </w:r>
          </w:p>
        </w:tc>
        <w:tc>
          <w:tcPr>
            <w:tcW w:w="6515" w:type="dxa"/>
          </w:tcPr>
          <w:p w:rsidR="00B95E74" w:rsidRDefault="0074485A" w:rsidP="00F23EAE">
            <w:pPr>
              <w:rPr>
                <w:rFonts w:ascii="Arial" w:hAnsi="Arial" w:cs="Arial"/>
                <w:color w:val="000000"/>
                <w:sz w:val="24"/>
                <w:szCs w:val="24"/>
              </w:rPr>
            </w:pPr>
            <w:r>
              <w:rPr>
                <w:noProof/>
                <w:lang w:val="es-ES" w:eastAsia="es-ES"/>
              </w:rPr>
              <w:drawing>
                <wp:anchor distT="0" distB="0" distL="114300" distR="114300" simplePos="0" relativeHeight="251675648" behindDoc="0" locked="0" layoutInCell="1" allowOverlap="1" wp14:anchorId="6B10939D" wp14:editId="75FBEDA3">
                  <wp:simplePos x="0" y="0"/>
                  <wp:positionH relativeFrom="column">
                    <wp:posOffset>737235</wp:posOffset>
                  </wp:positionH>
                  <wp:positionV relativeFrom="paragraph">
                    <wp:posOffset>55880</wp:posOffset>
                  </wp:positionV>
                  <wp:extent cx="1880797" cy="1111235"/>
                  <wp:effectExtent l="0" t="0" r="571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80797" cy="1111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E74" w:rsidRDefault="00B95E74" w:rsidP="00F23EAE">
            <w:pPr>
              <w:rPr>
                <w:rFonts w:ascii="Arial" w:hAnsi="Arial" w:cs="Arial"/>
                <w:color w:val="000000"/>
                <w:sz w:val="24"/>
                <w:szCs w:val="24"/>
              </w:rPr>
            </w:pPr>
          </w:p>
          <w:p w:rsidR="00B95E74" w:rsidRDefault="00B95E74" w:rsidP="00F23EAE">
            <w:pPr>
              <w:rPr>
                <w:rFonts w:ascii="Arial" w:hAnsi="Arial" w:cs="Arial"/>
                <w:color w:val="000000"/>
                <w:sz w:val="24"/>
                <w:szCs w:val="24"/>
              </w:rPr>
            </w:pPr>
          </w:p>
          <w:p w:rsidR="00B95E74" w:rsidRDefault="00B95E74" w:rsidP="00F23EAE">
            <w:pPr>
              <w:rPr>
                <w:rFonts w:ascii="Arial" w:hAnsi="Arial" w:cs="Arial"/>
                <w:color w:val="000000"/>
                <w:sz w:val="24"/>
                <w:szCs w:val="24"/>
              </w:rPr>
            </w:pPr>
          </w:p>
          <w:p w:rsidR="00B95E74" w:rsidRDefault="00B95E74" w:rsidP="00F23EAE">
            <w:pPr>
              <w:rPr>
                <w:rFonts w:ascii="Arial" w:hAnsi="Arial" w:cs="Arial"/>
                <w:color w:val="000000"/>
                <w:sz w:val="24"/>
                <w:szCs w:val="24"/>
              </w:rPr>
            </w:pPr>
          </w:p>
          <w:p w:rsidR="00B95E74" w:rsidRDefault="00B95E74" w:rsidP="00F23EAE">
            <w:pPr>
              <w:rPr>
                <w:rFonts w:ascii="Arial" w:hAnsi="Arial" w:cs="Arial"/>
                <w:color w:val="000000"/>
                <w:sz w:val="24"/>
                <w:szCs w:val="24"/>
              </w:rPr>
            </w:pPr>
          </w:p>
          <w:p w:rsidR="0074485A" w:rsidRDefault="0074485A" w:rsidP="00F23EAE">
            <w:pPr>
              <w:rPr>
                <w:rFonts w:ascii="Arial" w:hAnsi="Arial" w:cs="Arial"/>
                <w:color w:val="000000"/>
                <w:sz w:val="24"/>
                <w:szCs w:val="24"/>
              </w:rPr>
            </w:pPr>
          </w:p>
          <w:p w:rsidR="00B95E74" w:rsidRPr="00E64528" w:rsidRDefault="00077B77" w:rsidP="00F23EAE">
            <w:pPr>
              <w:rPr>
                <w:rFonts w:ascii="Arial" w:hAnsi="Arial" w:cs="Arial"/>
                <w:color w:val="000000"/>
                <w:sz w:val="24"/>
                <w:szCs w:val="24"/>
              </w:rPr>
            </w:pPr>
            <w:r>
              <w:rPr>
                <w:rFonts w:ascii="Arial" w:hAnsi="Arial" w:cs="Arial"/>
                <w:color w:val="000000"/>
                <w:sz w:val="24"/>
                <w:szCs w:val="24"/>
              </w:rPr>
              <w:t>Realizar este dibujo</w:t>
            </w:r>
          </w:p>
        </w:tc>
      </w:tr>
      <w:tr w:rsidR="00B95E74" w:rsidRPr="00E64528" w:rsidTr="00F23EAE">
        <w:tc>
          <w:tcPr>
            <w:tcW w:w="2518" w:type="dxa"/>
          </w:tcPr>
          <w:p w:rsidR="00B95E74" w:rsidRPr="00E64528" w:rsidRDefault="00B95E74" w:rsidP="00F23EAE">
            <w:pPr>
              <w:rPr>
                <w:rFonts w:ascii="Arial" w:hAnsi="Arial" w:cs="Arial"/>
                <w:color w:val="000000"/>
                <w:sz w:val="24"/>
                <w:szCs w:val="24"/>
              </w:rPr>
            </w:pPr>
            <w:r w:rsidRPr="00E64528">
              <w:rPr>
                <w:rFonts w:ascii="Arial" w:hAnsi="Arial" w:cs="Arial"/>
                <w:b/>
                <w:color w:val="000000"/>
                <w:sz w:val="24"/>
                <w:szCs w:val="24"/>
              </w:rPr>
              <w:t>Pie de imagen</w:t>
            </w:r>
          </w:p>
        </w:tc>
        <w:tc>
          <w:tcPr>
            <w:tcW w:w="6515" w:type="dxa"/>
          </w:tcPr>
          <w:p w:rsidR="00B95E74" w:rsidRPr="00E64528" w:rsidRDefault="0074485A" w:rsidP="00F23EAE">
            <w:pPr>
              <w:rPr>
                <w:rFonts w:ascii="Arial" w:hAnsi="Arial" w:cs="Arial"/>
                <w:color w:val="000000"/>
                <w:sz w:val="24"/>
                <w:szCs w:val="24"/>
              </w:rPr>
            </w:pPr>
            <w:r>
              <w:rPr>
                <w:rFonts w:ascii="Arial" w:hAnsi="Arial" w:cs="Arial"/>
                <w:color w:val="000000"/>
                <w:sz w:val="24"/>
                <w:szCs w:val="24"/>
              </w:rPr>
              <w:t>Las cargas eléctricas del mismo signo se repelen, las cargas eléctricas de signo contrario se atraen.</w:t>
            </w:r>
          </w:p>
        </w:tc>
      </w:tr>
    </w:tbl>
    <w:p w:rsidR="00714917" w:rsidRDefault="00714917" w:rsidP="008447ED">
      <w:pPr>
        <w:pStyle w:val="NormalWeb"/>
        <w:shd w:val="clear" w:color="auto" w:fill="FFFFFF"/>
        <w:spacing w:before="2" w:after="2"/>
        <w:rPr>
          <w:rFonts w:ascii="Arial" w:hAnsi="Arial" w:cs="Arial"/>
          <w:sz w:val="24"/>
          <w:szCs w:val="24"/>
          <w:lang w:val="es-ES"/>
        </w:rPr>
      </w:pPr>
    </w:p>
    <w:p w:rsidR="0006313A" w:rsidRDefault="00380637" w:rsidP="00380637">
      <w:pPr>
        <w:pStyle w:val="NormalWeb"/>
        <w:shd w:val="clear" w:color="auto" w:fill="FFFFFF"/>
        <w:spacing w:before="2" w:after="2"/>
        <w:rPr>
          <w:ins w:id="436" w:author="ASISTENTE ALEJO" w:date="2015-04-23T22:11:00Z"/>
          <w:rStyle w:val="un"/>
          <w:rFonts w:ascii="Arial" w:hAnsi="Arial" w:cs="Arial"/>
          <w:sz w:val="24"/>
          <w:szCs w:val="24"/>
          <w:lang w:val="es-ES"/>
        </w:rPr>
      </w:pPr>
      <w:r w:rsidRPr="00676854">
        <w:rPr>
          <w:rStyle w:val="un"/>
          <w:rFonts w:ascii="Arial" w:hAnsi="Arial" w:cs="Arial"/>
          <w:sz w:val="24"/>
          <w:szCs w:val="24"/>
          <w:lang w:val="es-ES"/>
        </w:rPr>
        <w:t xml:space="preserve">La </w:t>
      </w:r>
      <w:r w:rsidRPr="00676854">
        <w:rPr>
          <w:rStyle w:val="Textoennegrita"/>
          <w:rFonts w:ascii="Arial" w:hAnsi="Arial" w:cs="Arial"/>
          <w:sz w:val="24"/>
          <w:szCs w:val="24"/>
          <w:lang w:val="es-ES"/>
        </w:rPr>
        <w:t xml:space="preserve">fuerza </w:t>
      </w:r>
      <w:r>
        <w:rPr>
          <w:rStyle w:val="Textoennegrita"/>
          <w:rFonts w:ascii="Arial" w:hAnsi="Arial" w:cs="Arial"/>
          <w:sz w:val="24"/>
          <w:szCs w:val="24"/>
          <w:lang w:val="es-ES"/>
        </w:rPr>
        <w:t>magnética</w:t>
      </w:r>
      <w:del w:id="437" w:author="ASISTENTE ALEJO" w:date="2015-04-23T22:08:00Z">
        <w:r w:rsidRPr="00676854" w:rsidDel="008001AB">
          <w:rPr>
            <w:rStyle w:val="un"/>
            <w:rFonts w:ascii="Arial" w:hAnsi="Arial" w:cs="Arial"/>
            <w:sz w:val="24"/>
            <w:szCs w:val="24"/>
            <w:lang w:val="es-ES"/>
          </w:rPr>
          <w:delText>:</w:delText>
        </w:r>
      </w:del>
      <w:r w:rsidRPr="00676854">
        <w:rPr>
          <w:rStyle w:val="un"/>
          <w:rFonts w:ascii="Arial" w:hAnsi="Arial" w:cs="Arial"/>
          <w:sz w:val="24"/>
          <w:szCs w:val="24"/>
          <w:lang w:val="es-ES"/>
        </w:rPr>
        <w:t xml:space="preserve"> es la fuerza de atracción o repulsión que se observa entre imanes (los polos del mismo nombre se repelen y los de nombres distintos se atraen) o entre un imán y un objeto metálico. </w:t>
      </w:r>
    </w:p>
    <w:p w:rsidR="008001AB" w:rsidRDefault="008001AB" w:rsidP="00380637">
      <w:pPr>
        <w:pStyle w:val="NormalWeb"/>
        <w:shd w:val="clear" w:color="auto" w:fill="FFFFFF"/>
        <w:spacing w:before="2" w:after="2"/>
        <w:rPr>
          <w:ins w:id="438" w:author="ASISTENTE ALEJO" w:date="2015-04-23T22:11:00Z"/>
          <w:rStyle w:val="un"/>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460"/>
      </w:tblGrid>
      <w:tr w:rsidR="008001AB" w:rsidRPr="005D1738" w:rsidTr="00ED478C">
        <w:trPr>
          <w:ins w:id="439" w:author="ASISTENTE ALEJO" w:date="2015-04-23T22:11:00Z"/>
        </w:trPr>
        <w:tc>
          <w:tcPr>
            <w:tcW w:w="8978" w:type="dxa"/>
            <w:gridSpan w:val="2"/>
            <w:shd w:val="clear" w:color="auto" w:fill="000000" w:themeFill="text1"/>
          </w:tcPr>
          <w:p w:rsidR="008001AB" w:rsidRPr="005D1738" w:rsidRDefault="008001AB" w:rsidP="00ED478C">
            <w:pPr>
              <w:jc w:val="center"/>
              <w:rPr>
                <w:ins w:id="440" w:author="ASISTENTE ALEJO" w:date="2015-04-23T22:11:00Z"/>
                <w:rFonts w:ascii="Times New Roman" w:hAnsi="Times New Roman" w:cs="Times New Roman"/>
                <w:b/>
                <w:color w:val="FFFFFF" w:themeColor="background1"/>
              </w:rPr>
            </w:pPr>
            <w:ins w:id="441" w:author="ASISTENTE ALEJO" w:date="2015-04-23T22:11:00Z">
              <w:r w:rsidRPr="005D1738">
                <w:rPr>
                  <w:rFonts w:ascii="Times New Roman" w:hAnsi="Times New Roman" w:cs="Times New Roman"/>
                  <w:b/>
                  <w:color w:val="FFFFFF" w:themeColor="background1"/>
                </w:rPr>
                <w:t>Destacado</w:t>
              </w:r>
            </w:ins>
          </w:p>
        </w:tc>
      </w:tr>
      <w:tr w:rsidR="008001AB" w:rsidRPr="00726376" w:rsidTr="00ED478C">
        <w:trPr>
          <w:ins w:id="442" w:author="ASISTENTE ALEJO" w:date="2015-04-23T22:11:00Z"/>
        </w:trPr>
        <w:tc>
          <w:tcPr>
            <w:tcW w:w="2518" w:type="dxa"/>
          </w:tcPr>
          <w:p w:rsidR="008001AB" w:rsidRPr="00726376" w:rsidRDefault="008001AB" w:rsidP="00ED478C">
            <w:pPr>
              <w:rPr>
                <w:ins w:id="443" w:author="ASISTENTE ALEJO" w:date="2015-04-23T22:11:00Z"/>
                <w:rFonts w:ascii="Times" w:hAnsi="Times"/>
                <w:b/>
                <w:sz w:val="18"/>
                <w:szCs w:val="18"/>
              </w:rPr>
            </w:pPr>
            <w:ins w:id="444" w:author="ASISTENTE ALEJO" w:date="2015-04-23T22:11:00Z">
              <w:r w:rsidRPr="00726376">
                <w:rPr>
                  <w:rFonts w:ascii="Times" w:hAnsi="Times"/>
                  <w:b/>
                  <w:sz w:val="18"/>
                  <w:szCs w:val="18"/>
                </w:rPr>
                <w:t>Título</w:t>
              </w:r>
            </w:ins>
          </w:p>
        </w:tc>
        <w:tc>
          <w:tcPr>
            <w:tcW w:w="6460" w:type="dxa"/>
          </w:tcPr>
          <w:p w:rsidR="008001AB" w:rsidRPr="00726376" w:rsidRDefault="009D1233" w:rsidP="00ED478C">
            <w:pPr>
              <w:jc w:val="center"/>
              <w:rPr>
                <w:ins w:id="445" w:author="ASISTENTE ALEJO" w:date="2015-04-23T22:11:00Z"/>
                <w:rFonts w:ascii="Times" w:hAnsi="Times"/>
                <w:b/>
                <w:sz w:val="18"/>
                <w:szCs w:val="18"/>
              </w:rPr>
            </w:pPr>
            <w:ins w:id="446" w:author="ASISTENTE ALEJO" w:date="2015-04-23T22:12:00Z">
              <w:r>
                <w:rPr>
                  <w:rFonts w:ascii="Times" w:hAnsi="Times"/>
                  <w:b/>
                  <w:sz w:val="18"/>
                  <w:szCs w:val="18"/>
                </w:rPr>
                <w:t xml:space="preserve">Metales </w:t>
              </w:r>
            </w:ins>
            <w:ins w:id="447" w:author="ASISTENTE ALEJO" w:date="2015-04-23T22:26:00Z">
              <w:r>
                <w:rPr>
                  <w:rFonts w:ascii="Times" w:hAnsi="Times"/>
                  <w:b/>
                  <w:sz w:val="18"/>
                  <w:szCs w:val="18"/>
                </w:rPr>
                <w:t>que son atraídos por imanes</w:t>
              </w:r>
            </w:ins>
          </w:p>
        </w:tc>
      </w:tr>
      <w:tr w:rsidR="008001AB" w:rsidTr="00ED478C">
        <w:trPr>
          <w:ins w:id="448" w:author="ASISTENTE ALEJO" w:date="2015-04-23T22:11:00Z"/>
        </w:trPr>
        <w:tc>
          <w:tcPr>
            <w:tcW w:w="2518" w:type="dxa"/>
          </w:tcPr>
          <w:p w:rsidR="008001AB" w:rsidRDefault="008001AB" w:rsidP="00ED478C">
            <w:pPr>
              <w:rPr>
                <w:ins w:id="449" w:author="ASISTENTE ALEJO" w:date="2015-04-23T22:11:00Z"/>
                <w:rFonts w:ascii="Times" w:hAnsi="Times"/>
              </w:rPr>
            </w:pPr>
            <w:ins w:id="450" w:author="ASISTENTE ALEJO" w:date="2015-04-23T22:11:00Z">
              <w:r w:rsidRPr="00726376">
                <w:rPr>
                  <w:rFonts w:ascii="Times" w:hAnsi="Times"/>
                  <w:b/>
                  <w:sz w:val="18"/>
                  <w:szCs w:val="18"/>
                </w:rPr>
                <w:t>Contenido</w:t>
              </w:r>
            </w:ins>
          </w:p>
        </w:tc>
        <w:tc>
          <w:tcPr>
            <w:tcW w:w="6460" w:type="dxa"/>
          </w:tcPr>
          <w:p w:rsidR="0001562A" w:rsidRDefault="008001AB" w:rsidP="009D1233">
            <w:pPr>
              <w:rPr>
                <w:ins w:id="451" w:author="ASISTENTE ALEJO" w:date="2015-04-23T22:33:00Z"/>
                <w:rFonts w:ascii="Times" w:hAnsi="Times"/>
              </w:rPr>
            </w:pPr>
            <w:ins w:id="452" w:author="ASISTENTE ALEJO" w:date="2015-04-23T22:20:00Z">
              <w:r>
                <w:rPr>
                  <w:rFonts w:ascii="Times" w:hAnsi="Times"/>
                </w:rPr>
                <w:t xml:space="preserve">No todos los metales pueden </w:t>
              </w:r>
              <w:r w:rsidR="009D1233">
                <w:rPr>
                  <w:rFonts w:ascii="Times" w:hAnsi="Times"/>
                </w:rPr>
                <w:t xml:space="preserve">ser </w:t>
              </w:r>
            </w:ins>
            <w:ins w:id="453" w:author="ASISTENTE ALEJO" w:date="2015-04-23T22:21:00Z">
              <w:r w:rsidR="009D1233">
                <w:rPr>
                  <w:rFonts w:ascii="Times" w:hAnsi="Times"/>
                </w:rPr>
                <w:t xml:space="preserve">atraídos por los imanes, sin embargo los </w:t>
              </w:r>
            </w:ins>
            <w:ins w:id="454" w:author="ASISTENTE ALEJO" w:date="2015-04-23T22:23:00Z">
              <w:r w:rsidR="009D1233">
                <w:rPr>
                  <w:rFonts w:ascii="Times" w:hAnsi="Times"/>
                </w:rPr>
                <w:t>ferromagnéticos</w:t>
              </w:r>
            </w:ins>
            <w:ins w:id="455" w:author="ASISTENTE ALEJO" w:date="2015-04-23T22:28:00Z">
              <w:r w:rsidR="009D1233">
                <w:rPr>
                  <w:rFonts w:ascii="Times" w:hAnsi="Times"/>
                </w:rPr>
                <w:t xml:space="preserve"> y </w:t>
              </w:r>
            </w:ins>
            <w:ins w:id="456" w:author="ASISTENTE ALEJO" w:date="2015-04-23T22:26:00Z">
              <w:r w:rsidR="009D1233">
                <w:rPr>
                  <w:rFonts w:ascii="Times" w:hAnsi="Times"/>
                </w:rPr>
                <w:t>paramagnéticos</w:t>
              </w:r>
            </w:ins>
            <w:ins w:id="457" w:author="ASISTENTE ALEJO" w:date="2015-04-23T22:28:00Z">
              <w:r w:rsidR="009D1233">
                <w:rPr>
                  <w:rFonts w:ascii="Times" w:hAnsi="Times"/>
                </w:rPr>
                <w:t xml:space="preserve">. Los metales ferromagnéticos, como </w:t>
              </w:r>
            </w:ins>
            <w:ins w:id="458" w:author="ASISTENTE ALEJO" w:date="2015-04-23T22:30:00Z">
              <w:r w:rsidR="009D1233">
                <w:rPr>
                  <w:rFonts w:ascii="Times" w:hAnsi="Times"/>
                </w:rPr>
                <w:t>el hierro, n</w:t>
              </w:r>
            </w:ins>
            <w:ins w:id="459" w:author="ASISTENTE ALEJO" w:date="2015-04-23T22:31:00Z">
              <w:r w:rsidR="009D1233">
                <w:rPr>
                  <w:rFonts w:ascii="Times" w:hAnsi="Times"/>
                </w:rPr>
                <w:t>í</w:t>
              </w:r>
            </w:ins>
            <w:ins w:id="460" w:author="ASISTENTE ALEJO" w:date="2015-04-23T22:30:00Z">
              <w:r w:rsidR="009D1233">
                <w:rPr>
                  <w:rFonts w:ascii="Times" w:hAnsi="Times"/>
                </w:rPr>
                <w:t>quel, gadolinio, disprosio</w:t>
              </w:r>
            </w:ins>
            <w:ins w:id="461" w:author="ASISTENTE ALEJO" w:date="2015-04-23T22:31:00Z">
              <w:r w:rsidR="009D1233">
                <w:rPr>
                  <w:rFonts w:ascii="Times" w:hAnsi="Times"/>
                </w:rPr>
                <w:t xml:space="preserve"> y sus aleaciones son </w:t>
              </w:r>
              <w:r w:rsidR="0001562A">
                <w:rPr>
                  <w:rFonts w:ascii="Times" w:hAnsi="Times"/>
                </w:rPr>
                <w:t>altamente atraídos fuertemente por una fuerza magn</w:t>
              </w:r>
            </w:ins>
            <w:ins w:id="462" w:author="ASISTENTE ALEJO" w:date="2015-04-23T22:32:00Z">
              <w:r w:rsidR="0001562A">
                <w:rPr>
                  <w:rFonts w:ascii="Times" w:hAnsi="Times"/>
                </w:rPr>
                <w:t xml:space="preserve">ética. Los metales paramagnéticos son atraídos en débilmente por una fuerza </w:t>
              </w:r>
            </w:ins>
            <w:ins w:id="463" w:author="ASISTENTE ALEJO" w:date="2015-04-23T22:33:00Z">
              <w:r w:rsidR="0001562A">
                <w:rPr>
                  <w:rFonts w:ascii="Times" w:hAnsi="Times"/>
                </w:rPr>
                <w:t>magnética, siendo estos el cobre, aluminio y los elementos de transición.</w:t>
              </w:r>
            </w:ins>
            <w:ins w:id="464" w:author="ASISTENTE ALEJO" w:date="2015-04-23T22:50:00Z">
              <w:r w:rsidR="0050130F">
                <w:rPr>
                  <w:rFonts w:ascii="Times" w:hAnsi="Times"/>
                </w:rPr>
                <w:t xml:space="preserve"> </w:t>
              </w:r>
            </w:ins>
            <w:ins w:id="465" w:author="ASISTENTE ALEJO" w:date="2015-04-23T22:46:00Z">
              <w:r w:rsidR="0001562A">
                <w:rPr>
                  <w:rFonts w:ascii="Times" w:hAnsi="Times"/>
                </w:rPr>
                <w:t>En el siguiente video puedes observar una plastilina con propiedades ferromagnéticas [</w:t>
              </w:r>
            </w:ins>
            <w:ins w:id="466" w:author="ASISTENTE ALEJO" w:date="2015-04-23T22:47:00Z">
              <w:r w:rsidR="0001562A">
                <w:rPr>
                  <w:rFonts w:ascii="Times" w:hAnsi="Times"/>
                </w:rPr>
                <w:fldChar w:fldCharType="begin"/>
              </w:r>
              <w:r w:rsidR="0001562A">
                <w:rPr>
                  <w:rFonts w:ascii="Times" w:hAnsi="Times"/>
                </w:rPr>
                <w:instrText xml:space="preserve"> HYPERLINK "https://www.youtube.com/watch?v=oSGNRVDnINI" </w:instrText>
              </w:r>
              <w:r w:rsidR="0001562A">
                <w:rPr>
                  <w:rFonts w:ascii="Times" w:hAnsi="Times"/>
                </w:rPr>
              </w:r>
              <w:r w:rsidR="0001562A">
                <w:rPr>
                  <w:rFonts w:ascii="Times" w:hAnsi="Times"/>
                </w:rPr>
                <w:fldChar w:fldCharType="separate"/>
              </w:r>
              <w:r w:rsidR="0001562A" w:rsidRPr="0001562A">
                <w:rPr>
                  <w:rStyle w:val="Hipervnculo"/>
                  <w:rFonts w:ascii="Times" w:hAnsi="Times"/>
                </w:rPr>
                <w:t>VER</w:t>
              </w:r>
              <w:r w:rsidR="0001562A">
                <w:rPr>
                  <w:rFonts w:ascii="Times" w:hAnsi="Times"/>
                </w:rPr>
                <w:fldChar w:fldCharType="end"/>
              </w:r>
            </w:ins>
            <w:ins w:id="467" w:author="ASISTENTE ALEJO" w:date="2015-04-23T22:46:00Z">
              <w:r w:rsidR="0001562A">
                <w:rPr>
                  <w:rFonts w:ascii="Times" w:hAnsi="Times"/>
                </w:rPr>
                <w:t>]</w:t>
              </w:r>
            </w:ins>
          </w:p>
          <w:p w:rsidR="0001562A" w:rsidRDefault="0001562A" w:rsidP="009D1233">
            <w:pPr>
              <w:rPr>
                <w:ins w:id="468" w:author="ASISTENTE ALEJO" w:date="2015-04-23T22:34:00Z"/>
                <w:rFonts w:ascii="Times" w:hAnsi="Times"/>
              </w:rPr>
            </w:pPr>
          </w:p>
          <w:p w:rsidR="0001562A" w:rsidRDefault="0001562A" w:rsidP="009D1233">
            <w:pPr>
              <w:rPr>
                <w:ins w:id="469" w:author="ASISTENTE ALEJO" w:date="2015-04-23T22:36:00Z"/>
                <w:rFonts w:ascii="Times" w:hAnsi="Times"/>
              </w:rPr>
            </w:pPr>
            <w:ins w:id="470" w:author="ASISTENTE ALEJO" w:date="2015-04-23T22:34:00Z">
              <w:r>
                <w:rPr>
                  <w:rFonts w:ascii="Times" w:hAnsi="Times"/>
                </w:rPr>
                <w:t>Por otra parte los metales diamagnéticos producen</w:t>
              </w:r>
            </w:ins>
            <w:ins w:id="471" w:author="ASISTENTE ALEJO" w:date="2015-04-23T22:35:00Z">
              <w:r>
                <w:rPr>
                  <w:rFonts w:ascii="Times" w:hAnsi="Times"/>
                </w:rPr>
                <w:t xml:space="preserve"> un efecto contrario a los ferromagnéticos y paramagnéticos, ya que estos repelen a los imanes; entre los elementos que tiene esta propiedad se encuentran el oro, </w:t>
              </w:r>
            </w:ins>
            <w:ins w:id="472" w:author="ASISTENTE ALEJO" w:date="2015-04-23T22:36:00Z">
              <w:r>
                <w:rPr>
                  <w:rFonts w:ascii="Times" w:hAnsi="Times"/>
                </w:rPr>
                <w:t>el cobre, el silicio el grafito, entre otros.</w:t>
              </w:r>
            </w:ins>
            <w:ins w:id="473" w:author="ASISTENTE ALEJO" w:date="2015-04-23T22:40:00Z">
              <w:r>
                <w:rPr>
                  <w:rFonts w:ascii="Times" w:hAnsi="Times"/>
                </w:rPr>
                <w:t xml:space="preserve"> Puedes ver este  video y observa la propiedad de los elementos </w:t>
              </w:r>
            </w:ins>
            <w:ins w:id="474" w:author="ASISTENTE ALEJO" w:date="2015-04-23T22:41:00Z">
              <w:r>
                <w:rPr>
                  <w:rFonts w:ascii="Times" w:hAnsi="Times"/>
                </w:rPr>
                <w:t>diamagnéticos [</w:t>
              </w:r>
              <w:r>
                <w:rPr>
                  <w:rFonts w:ascii="Times" w:hAnsi="Times"/>
                </w:rPr>
                <w:fldChar w:fldCharType="begin"/>
              </w:r>
              <w:r>
                <w:rPr>
                  <w:rFonts w:ascii="Times" w:hAnsi="Times"/>
                </w:rPr>
                <w:instrText xml:space="preserve"> HYPERLINK "https://www.youtube.com/watch?v=L7BA6RJ7yF4" </w:instrText>
              </w:r>
              <w:r>
                <w:rPr>
                  <w:rFonts w:ascii="Times" w:hAnsi="Times"/>
                </w:rPr>
              </w:r>
              <w:r>
                <w:rPr>
                  <w:rFonts w:ascii="Times" w:hAnsi="Times"/>
                </w:rPr>
                <w:fldChar w:fldCharType="separate"/>
              </w:r>
              <w:r w:rsidRPr="0001562A">
                <w:rPr>
                  <w:rStyle w:val="Hipervnculo"/>
                  <w:rFonts w:ascii="Times" w:hAnsi="Times"/>
                </w:rPr>
                <w:t>V</w:t>
              </w:r>
              <w:r w:rsidRPr="0001562A">
                <w:rPr>
                  <w:rStyle w:val="Hipervnculo"/>
                  <w:rFonts w:ascii="Times" w:hAnsi="Times"/>
                </w:rPr>
                <w:t>E</w:t>
              </w:r>
              <w:r w:rsidRPr="0001562A">
                <w:rPr>
                  <w:rStyle w:val="Hipervnculo"/>
                  <w:rFonts w:ascii="Times" w:hAnsi="Times"/>
                </w:rPr>
                <w:t>R</w:t>
              </w:r>
              <w:r>
                <w:rPr>
                  <w:rFonts w:ascii="Times" w:hAnsi="Times"/>
                </w:rPr>
                <w:fldChar w:fldCharType="end"/>
              </w:r>
              <w:r>
                <w:rPr>
                  <w:rFonts w:ascii="Times" w:hAnsi="Times"/>
                </w:rPr>
                <w:t>].</w:t>
              </w:r>
            </w:ins>
          </w:p>
          <w:p w:rsidR="0001562A" w:rsidRDefault="0001562A" w:rsidP="009D1233">
            <w:pPr>
              <w:rPr>
                <w:ins w:id="475" w:author="ASISTENTE ALEJO" w:date="2015-04-23T22:36:00Z"/>
                <w:rFonts w:ascii="Times" w:hAnsi="Times"/>
              </w:rPr>
            </w:pPr>
          </w:p>
          <w:p w:rsidR="008001AB" w:rsidRDefault="009D1233" w:rsidP="009D1233">
            <w:pPr>
              <w:rPr>
                <w:ins w:id="476" w:author="ASISTENTE ALEJO" w:date="2015-04-23T22:11:00Z"/>
                <w:rFonts w:ascii="Times" w:hAnsi="Times"/>
              </w:rPr>
            </w:pPr>
            <w:ins w:id="477" w:author="ASISTENTE ALEJO" w:date="2015-04-23T22:27:00Z">
              <w:r>
                <w:rPr>
                  <w:rFonts w:ascii="Times" w:hAnsi="Times"/>
                </w:rPr>
                <w:t xml:space="preserve"> </w:t>
              </w:r>
            </w:ins>
          </w:p>
        </w:tc>
      </w:tr>
    </w:tbl>
    <w:p w:rsidR="008001AB" w:rsidRDefault="008001AB" w:rsidP="00380637">
      <w:pPr>
        <w:pStyle w:val="NormalWeb"/>
        <w:shd w:val="clear" w:color="auto" w:fill="FFFFFF"/>
        <w:spacing w:before="2" w:after="2"/>
        <w:rPr>
          <w:rStyle w:val="un"/>
          <w:rFonts w:ascii="Arial" w:hAnsi="Arial" w:cs="Arial"/>
          <w:sz w:val="24"/>
          <w:szCs w:val="24"/>
          <w:lang w:val="es-ES"/>
        </w:rPr>
      </w:pPr>
    </w:p>
    <w:p w:rsidR="0006313A" w:rsidRDefault="0006313A" w:rsidP="00380637">
      <w:pPr>
        <w:pStyle w:val="NormalWeb"/>
        <w:shd w:val="clear" w:color="auto" w:fill="FFFFFF"/>
        <w:spacing w:before="2" w:after="2"/>
        <w:rPr>
          <w:rStyle w:val="un"/>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515"/>
      </w:tblGrid>
      <w:tr w:rsidR="0006313A" w:rsidRPr="00E64528" w:rsidTr="003F1113">
        <w:tc>
          <w:tcPr>
            <w:tcW w:w="9033" w:type="dxa"/>
            <w:gridSpan w:val="2"/>
            <w:shd w:val="clear" w:color="auto" w:fill="0D0D0D" w:themeFill="text1" w:themeFillTint="F2"/>
          </w:tcPr>
          <w:p w:rsidR="0006313A" w:rsidRPr="00E64528" w:rsidRDefault="0006313A" w:rsidP="003F1113">
            <w:pPr>
              <w:jc w:val="center"/>
              <w:rPr>
                <w:rFonts w:ascii="Arial" w:hAnsi="Arial" w:cs="Arial"/>
                <w:b/>
                <w:color w:val="FFFFFF" w:themeColor="background1"/>
                <w:sz w:val="24"/>
                <w:szCs w:val="24"/>
              </w:rPr>
            </w:pPr>
            <w:r w:rsidRPr="00E64528">
              <w:rPr>
                <w:rFonts w:ascii="Arial" w:hAnsi="Arial" w:cs="Arial"/>
                <w:b/>
                <w:color w:val="FFFFFF" w:themeColor="background1"/>
                <w:sz w:val="24"/>
                <w:szCs w:val="24"/>
              </w:rPr>
              <w:t>Imagen (fotografía, gráfica o ilustración)</w:t>
            </w:r>
          </w:p>
        </w:tc>
      </w:tr>
      <w:tr w:rsidR="0006313A" w:rsidRPr="00E64528" w:rsidTr="003F1113">
        <w:tc>
          <w:tcPr>
            <w:tcW w:w="2518" w:type="dxa"/>
          </w:tcPr>
          <w:p w:rsidR="0006313A" w:rsidRPr="00E64528" w:rsidRDefault="0006313A" w:rsidP="003F1113">
            <w:pPr>
              <w:rPr>
                <w:rFonts w:ascii="Arial" w:hAnsi="Arial" w:cs="Arial"/>
                <w:b/>
                <w:color w:val="000000"/>
                <w:sz w:val="24"/>
                <w:szCs w:val="24"/>
              </w:rPr>
            </w:pPr>
            <w:r w:rsidRPr="00E64528">
              <w:rPr>
                <w:rFonts w:ascii="Arial" w:hAnsi="Arial" w:cs="Arial"/>
                <w:b/>
                <w:color w:val="000000"/>
                <w:sz w:val="24"/>
                <w:szCs w:val="24"/>
              </w:rPr>
              <w:t>Código</w:t>
            </w:r>
          </w:p>
        </w:tc>
        <w:tc>
          <w:tcPr>
            <w:tcW w:w="6515" w:type="dxa"/>
          </w:tcPr>
          <w:p w:rsidR="0006313A" w:rsidRPr="00E64528" w:rsidRDefault="0006313A" w:rsidP="003F1113">
            <w:pPr>
              <w:rPr>
                <w:rFonts w:ascii="Arial" w:hAnsi="Arial" w:cs="Arial"/>
                <w:b/>
                <w:color w:val="000000"/>
                <w:sz w:val="24"/>
                <w:szCs w:val="24"/>
              </w:rPr>
            </w:pPr>
            <w:r w:rsidRPr="00E64528">
              <w:rPr>
                <w:rFonts w:ascii="Arial" w:hAnsi="Arial" w:cs="Arial"/>
                <w:color w:val="000000"/>
                <w:sz w:val="24"/>
                <w:szCs w:val="24"/>
              </w:rPr>
              <w:t>CN_07_11</w:t>
            </w:r>
            <w:r w:rsidR="00E64528" w:rsidRPr="00E64528">
              <w:rPr>
                <w:rFonts w:ascii="Arial" w:hAnsi="Arial" w:cs="Arial"/>
                <w:color w:val="000000"/>
                <w:sz w:val="24"/>
                <w:szCs w:val="24"/>
              </w:rPr>
              <w:t>_IMG07</w:t>
            </w:r>
          </w:p>
        </w:tc>
      </w:tr>
      <w:tr w:rsidR="0006313A" w:rsidRPr="00E64528" w:rsidTr="003F1113">
        <w:tc>
          <w:tcPr>
            <w:tcW w:w="2518" w:type="dxa"/>
          </w:tcPr>
          <w:p w:rsidR="0006313A" w:rsidRPr="00E64528" w:rsidRDefault="0006313A" w:rsidP="003F1113">
            <w:pPr>
              <w:rPr>
                <w:rFonts w:ascii="Arial" w:hAnsi="Arial" w:cs="Arial"/>
                <w:color w:val="000000"/>
                <w:sz w:val="24"/>
                <w:szCs w:val="24"/>
              </w:rPr>
            </w:pPr>
            <w:r w:rsidRPr="00E64528">
              <w:rPr>
                <w:rFonts w:ascii="Arial" w:hAnsi="Arial" w:cs="Arial"/>
                <w:b/>
                <w:color w:val="000000"/>
                <w:sz w:val="24"/>
                <w:szCs w:val="24"/>
              </w:rPr>
              <w:t>Descripción</w:t>
            </w:r>
          </w:p>
        </w:tc>
        <w:tc>
          <w:tcPr>
            <w:tcW w:w="6515" w:type="dxa"/>
          </w:tcPr>
          <w:p w:rsidR="0006313A" w:rsidRPr="00E64528" w:rsidRDefault="00E64528" w:rsidP="00077B77">
            <w:pPr>
              <w:rPr>
                <w:rFonts w:ascii="Arial" w:hAnsi="Arial" w:cs="Arial"/>
                <w:color w:val="000000"/>
                <w:sz w:val="24"/>
                <w:szCs w:val="24"/>
              </w:rPr>
            </w:pPr>
            <w:r>
              <w:rPr>
                <w:rFonts w:ascii="Arial" w:hAnsi="Arial" w:cs="Arial"/>
                <w:color w:val="000000"/>
                <w:sz w:val="24"/>
                <w:szCs w:val="24"/>
              </w:rPr>
              <w:t>Interacciones fuerzas magnéticas</w:t>
            </w:r>
          </w:p>
        </w:tc>
      </w:tr>
      <w:tr w:rsidR="0006313A" w:rsidRPr="00E64528" w:rsidTr="003F1113">
        <w:tc>
          <w:tcPr>
            <w:tcW w:w="2518" w:type="dxa"/>
          </w:tcPr>
          <w:p w:rsidR="0006313A" w:rsidRPr="00E64528" w:rsidRDefault="0006313A" w:rsidP="003F1113">
            <w:pPr>
              <w:rPr>
                <w:rFonts w:ascii="Arial" w:hAnsi="Arial" w:cs="Arial"/>
                <w:color w:val="000000"/>
                <w:sz w:val="24"/>
                <w:szCs w:val="24"/>
              </w:rPr>
            </w:pPr>
            <w:r w:rsidRPr="00E64528">
              <w:rPr>
                <w:rFonts w:ascii="Arial" w:hAnsi="Arial" w:cs="Arial"/>
                <w:b/>
                <w:color w:val="000000"/>
                <w:sz w:val="24"/>
                <w:szCs w:val="24"/>
              </w:rPr>
              <w:t xml:space="preserve">Código </w:t>
            </w:r>
            <w:proofErr w:type="spellStart"/>
            <w:r w:rsidRPr="00E64528">
              <w:rPr>
                <w:rFonts w:ascii="Arial" w:hAnsi="Arial" w:cs="Arial"/>
                <w:b/>
                <w:color w:val="000000"/>
                <w:sz w:val="24"/>
                <w:szCs w:val="24"/>
              </w:rPr>
              <w:t>Shutterstock</w:t>
            </w:r>
            <w:proofErr w:type="spellEnd"/>
            <w:r w:rsidRPr="00E64528">
              <w:rPr>
                <w:rFonts w:ascii="Arial" w:hAnsi="Arial" w:cs="Arial"/>
                <w:b/>
                <w:color w:val="000000"/>
                <w:sz w:val="24"/>
                <w:szCs w:val="24"/>
              </w:rPr>
              <w:t xml:space="preserve"> (o URL o la ruta en </w:t>
            </w:r>
            <w:proofErr w:type="spellStart"/>
            <w:r w:rsidRPr="00E64528">
              <w:rPr>
                <w:rFonts w:ascii="Arial" w:hAnsi="Arial" w:cs="Arial"/>
                <w:b/>
                <w:color w:val="000000"/>
                <w:sz w:val="24"/>
                <w:szCs w:val="24"/>
              </w:rPr>
              <w:lastRenderedPageBreak/>
              <w:t>AulaPlaneta</w:t>
            </w:r>
            <w:proofErr w:type="spellEnd"/>
            <w:r w:rsidRPr="00E64528">
              <w:rPr>
                <w:rFonts w:ascii="Arial" w:hAnsi="Arial" w:cs="Arial"/>
                <w:b/>
                <w:color w:val="000000"/>
                <w:sz w:val="24"/>
                <w:szCs w:val="24"/>
              </w:rPr>
              <w:t>)</w:t>
            </w:r>
          </w:p>
        </w:tc>
        <w:tc>
          <w:tcPr>
            <w:tcW w:w="6515" w:type="dxa"/>
          </w:tcPr>
          <w:p w:rsidR="0006313A" w:rsidRPr="00B95E74" w:rsidRDefault="00E64528" w:rsidP="003F1113">
            <w:pPr>
              <w:rPr>
                <w:rFonts w:ascii="Arial" w:hAnsi="Arial" w:cs="Arial"/>
                <w:color w:val="000000"/>
                <w:sz w:val="24"/>
                <w:szCs w:val="24"/>
              </w:rPr>
            </w:pPr>
            <w:r w:rsidRPr="00B95E74">
              <w:rPr>
                <w:rFonts w:ascii="Arial" w:hAnsi="Arial" w:cs="Arial"/>
                <w:color w:val="333333"/>
                <w:sz w:val="24"/>
                <w:szCs w:val="24"/>
                <w:shd w:val="clear" w:color="auto" w:fill="FFFFFF"/>
              </w:rPr>
              <w:lastRenderedPageBreak/>
              <w:t>127291220</w:t>
            </w:r>
          </w:p>
        </w:tc>
      </w:tr>
      <w:tr w:rsidR="0006313A" w:rsidRPr="00E64528" w:rsidTr="003F1113">
        <w:tc>
          <w:tcPr>
            <w:tcW w:w="2518" w:type="dxa"/>
          </w:tcPr>
          <w:p w:rsidR="0006313A" w:rsidRPr="00E64528" w:rsidRDefault="0006313A" w:rsidP="003F1113">
            <w:pPr>
              <w:rPr>
                <w:rFonts w:ascii="Arial" w:hAnsi="Arial" w:cs="Arial"/>
                <w:color w:val="000000"/>
                <w:sz w:val="24"/>
                <w:szCs w:val="24"/>
              </w:rPr>
            </w:pPr>
            <w:r w:rsidRPr="00E64528">
              <w:rPr>
                <w:rFonts w:ascii="Arial" w:hAnsi="Arial" w:cs="Arial"/>
                <w:b/>
                <w:color w:val="000000"/>
                <w:sz w:val="24"/>
                <w:szCs w:val="24"/>
              </w:rPr>
              <w:lastRenderedPageBreak/>
              <w:t>Pie de imagen</w:t>
            </w:r>
          </w:p>
        </w:tc>
        <w:tc>
          <w:tcPr>
            <w:tcW w:w="6515" w:type="dxa"/>
          </w:tcPr>
          <w:p w:rsidR="0006313A" w:rsidRPr="00E64528" w:rsidRDefault="00E64528" w:rsidP="003F1113">
            <w:pPr>
              <w:rPr>
                <w:rFonts w:ascii="Arial" w:hAnsi="Arial" w:cs="Arial"/>
                <w:color w:val="000000"/>
                <w:sz w:val="24"/>
                <w:szCs w:val="24"/>
              </w:rPr>
            </w:pPr>
            <w:r>
              <w:rPr>
                <w:rStyle w:val="un"/>
                <w:rFonts w:ascii="Arial" w:hAnsi="Arial" w:cs="Arial"/>
                <w:sz w:val="24"/>
                <w:szCs w:val="24"/>
                <w:lang w:val="es-ES"/>
              </w:rPr>
              <w:t>P</w:t>
            </w:r>
            <w:r w:rsidRPr="00676854">
              <w:rPr>
                <w:rStyle w:val="un"/>
                <w:rFonts w:ascii="Arial" w:hAnsi="Arial" w:cs="Arial"/>
                <w:sz w:val="24"/>
                <w:szCs w:val="24"/>
                <w:lang w:val="es-ES"/>
              </w:rPr>
              <w:t xml:space="preserve">olos del mismo nombre se repelen y los </w:t>
            </w:r>
            <w:r w:rsidR="0074485A">
              <w:rPr>
                <w:rStyle w:val="un"/>
                <w:rFonts w:ascii="Arial" w:hAnsi="Arial" w:cs="Arial"/>
                <w:sz w:val="24"/>
                <w:szCs w:val="24"/>
                <w:lang w:val="es-ES"/>
              </w:rPr>
              <w:t xml:space="preserve">polos </w:t>
            </w:r>
            <w:r w:rsidRPr="00676854">
              <w:rPr>
                <w:rStyle w:val="un"/>
                <w:rFonts w:ascii="Arial" w:hAnsi="Arial" w:cs="Arial"/>
                <w:sz w:val="24"/>
                <w:szCs w:val="24"/>
                <w:lang w:val="es-ES"/>
              </w:rPr>
              <w:t>de nombres distintos se atraen</w:t>
            </w:r>
          </w:p>
        </w:tc>
      </w:tr>
    </w:tbl>
    <w:p w:rsidR="0006313A" w:rsidRDefault="0006313A" w:rsidP="00380637">
      <w:pPr>
        <w:pStyle w:val="NormalWeb"/>
        <w:shd w:val="clear" w:color="auto" w:fill="FFFFFF"/>
        <w:spacing w:before="2" w:after="2"/>
        <w:rPr>
          <w:rStyle w:val="un"/>
          <w:rFonts w:ascii="Arial" w:hAnsi="Arial" w:cs="Arial"/>
          <w:sz w:val="24"/>
          <w:szCs w:val="24"/>
          <w:lang w:val="es-ES"/>
        </w:rPr>
      </w:pPr>
    </w:p>
    <w:p w:rsidR="0006313A" w:rsidRDefault="0006313A" w:rsidP="00380637">
      <w:pPr>
        <w:pStyle w:val="NormalWeb"/>
        <w:shd w:val="clear" w:color="auto" w:fill="FFFFFF"/>
        <w:spacing w:before="2" w:after="2"/>
        <w:rPr>
          <w:rStyle w:val="un"/>
          <w:rFonts w:ascii="Arial" w:hAnsi="Arial" w:cs="Arial"/>
          <w:sz w:val="24"/>
          <w:szCs w:val="24"/>
          <w:lang w:val="es-ES"/>
        </w:rPr>
      </w:pPr>
    </w:p>
    <w:p w:rsidR="00380637" w:rsidRPr="00676854" w:rsidRDefault="00380637" w:rsidP="00380637">
      <w:pPr>
        <w:pStyle w:val="NormalWeb"/>
        <w:shd w:val="clear" w:color="auto" w:fill="FFFFFF"/>
        <w:spacing w:before="2" w:after="2"/>
        <w:rPr>
          <w:rFonts w:ascii="Arial" w:hAnsi="Arial" w:cs="Arial"/>
          <w:sz w:val="24"/>
          <w:szCs w:val="24"/>
          <w:lang w:val="es-ES"/>
        </w:rPr>
      </w:pPr>
      <w:r w:rsidRPr="00676854">
        <w:rPr>
          <w:rStyle w:val="un"/>
          <w:rFonts w:ascii="Arial" w:hAnsi="Arial" w:cs="Arial"/>
          <w:sz w:val="24"/>
          <w:szCs w:val="24"/>
          <w:lang w:val="es-ES"/>
        </w:rPr>
        <w:t xml:space="preserve">En el siguiente vídeo puedes observar la fuerza magnética entre imanes y metales </w:t>
      </w:r>
      <w:hyperlink r:id="rId22" w:tgtFrame="_blank" w:history="1">
        <w:r w:rsidRPr="00676854">
          <w:rPr>
            <w:rStyle w:val="Hipervnculo"/>
            <w:rFonts w:ascii="Arial" w:hAnsi="Arial" w:cs="Arial"/>
            <w:sz w:val="24"/>
            <w:szCs w:val="24"/>
            <w:lang w:val="es-ES"/>
          </w:rPr>
          <w:t>[</w:t>
        </w:r>
        <w:r w:rsidR="004717C7">
          <w:rPr>
            <w:rStyle w:val="Hipervnculo"/>
            <w:rFonts w:ascii="Arial" w:hAnsi="Arial" w:cs="Arial"/>
            <w:sz w:val="24"/>
            <w:szCs w:val="24"/>
            <w:lang w:val="es-ES"/>
          </w:rPr>
          <w:t>V</w:t>
        </w:r>
        <w:r w:rsidR="004717C7">
          <w:rPr>
            <w:rStyle w:val="Hipervnculo"/>
            <w:rFonts w:ascii="Arial" w:hAnsi="Arial" w:cs="Arial"/>
            <w:sz w:val="24"/>
            <w:szCs w:val="24"/>
            <w:lang w:val="es-ES"/>
          </w:rPr>
          <w:t>E</w:t>
        </w:r>
        <w:r w:rsidR="004717C7">
          <w:rPr>
            <w:rStyle w:val="Hipervnculo"/>
            <w:rFonts w:ascii="Arial" w:hAnsi="Arial" w:cs="Arial"/>
            <w:sz w:val="24"/>
            <w:szCs w:val="24"/>
            <w:lang w:val="es-ES"/>
          </w:rPr>
          <w:t>R</w:t>
        </w:r>
        <w:r w:rsidRPr="00676854">
          <w:rPr>
            <w:rStyle w:val="Hipervnculo"/>
            <w:rFonts w:ascii="Arial" w:hAnsi="Arial" w:cs="Arial"/>
            <w:sz w:val="24"/>
            <w:szCs w:val="24"/>
            <w:lang w:val="es-ES"/>
          </w:rPr>
          <w:t>]</w:t>
        </w:r>
      </w:hyperlink>
      <w:r w:rsidRPr="00676854">
        <w:rPr>
          <w:rStyle w:val="un"/>
          <w:rFonts w:ascii="Arial" w:hAnsi="Arial" w:cs="Arial"/>
          <w:sz w:val="24"/>
          <w:szCs w:val="24"/>
          <w:lang w:val="es-ES"/>
        </w:rPr>
        <w:t>.</w:t>
      </w:r>
    </w:p>
    <w:p w:rsidR="00714917" w:rsidRDefault="00714917" w:rsidP="008447ED">
      <w:pPr>
        <w:pStyle w:val="NormalWeb"/>
        <w:shd w:val="clear" w:color="auto" w:fill="FFFFFF"/>
        <w:spacing w:before="2" w:after="2"/>
        <w:rPr>
          <w:rFonts w:ascii="Arial" w:hAnsi="Arial" w:cs="Arial"/>
          <w:sz w:val="24"/>
          <w:szCs w:val="24"/>
          <w:lang w:val="es-ES"/>
        </w:rPr>
      </w:pPr>
    </w:p>
    <w:p w:rsidR="00B95E74" w:rsidRDefault="00B95E74" w:rsidP="008447ED">
      <w:pPr>
        <w:pStyle w:val="NormalWeb"/>
        <w:shd w:val="clear" w:color="auto" w:fill="FFFFFF"/>
        <w:spacing w:before="2" w:after="2"/>
        <w:rPr>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460"/>
      </w:tblGrid>
      <w:tr w:rsidR="00C82D59" w:rsidRPr="00C82D59" w:rsidTr="003F1113">
        <w:tc>
          <w:tcPr>
            <w:tcW w:w="8978" w:type="dxa"/>
            <w:gridSpan w:val="2"/>
            <w:shd w:val="clear" w:color="auto" w:fill="000000" w:themeFill="text1"/>
          </w:tcPr>
          <w:p w:rsidR="00C82D59" w:rsidRPr="00C82D59" w:rsidRDefault="00C82D59" w:rsidP="003F1113">
            <w:pPr>
              <w:jc w:val="center"/>
              <w:rPr>
                <w:rFonts w:ascii="Arial" w:hAnsi="Arial" w:cs="Arial"/>
                <w:color w:val="FFFFFF" w:themeColor="background1"/>
                <w:sz w:val="24"/>
                <w:szCs w:val="24"/>
              </w:rPr>
            </w:pPr>
            <w:r w:rsidRPr="00C82D59">
              <w:rPr>
                <w:rFonts w:ascii="Arial" w:hAnsi="Arial" w:cs="Arial"/>
                <w:color w:val="FFFFFF" w:themeColor="background1"/>
                <w:sz w:val="24"/>
                <w:szCs w:val="24"/>
              </w:rPr>
              <w:t>Recuerda</w:t>
            </w:r>
          </w:p>
        </w:tc>
      </w:tr>
      <w:tr w:rsidR="00C82D59" w:rsidRPr="00C82D59" w:rsidTr="003F1113">
        <w:tc>
          <w:tcPr>
            <w:tcW w:w="2518" w:type="dxa"/>
          </w:tcPr>
          <w:p w:rsidR="00C82D59" w:rsidRPr="00C82D59" w:rsidRDefault="00C82D59" w:rsidP="003F1113">
            <w:pPr>
              <w:rPr>
                <w:rFonts w:ascii="Arial" w:hAnsi="Arial" w:cs="Arial"/>
                <w:sz w:val="24"/>
                <w:szCs w:val="24"/>
              </w:rPr>
            </w:pPr>
            <w:r w:rsidRPr="00C82D59">
              <w:rPr>
                <w:rFonts w:ascii="Arial" w:hAnsi="Arial" w:cs="Arial"/>
                <w:sz w:val="24"/>
                <w:szCs w:val="24"/>
              </w:rPr>
              <w:t>Contenido</w:t>
            </w:r>
          </w:p>
        </w:tc>
        <w:tc>
          <w:tcPr>
            <w:tcW w:w="6460" w:type="dxa"/>
          </w:tcPr>
          <w:p w:rsidR="00C82D59" w:rsidRPr="00C82D59" w:rsidRDefault="00C82D59" w:rsidP="00C82D59">
            <w:pPr>
              <w:rPr>
                <w:rFonts w:ascii="Arial" w:hAnsi="Arial" w:cs="Arial"/>
                <w:sz w:val="24"/>
                <w:szCs w:val="24"/>
              </w:rPr>
            </w:pPr>
            <w:r w:rsidRPr="00C82D59">
              <w:rPr>
                <w:rFonts w:ascii="Arial" w:hAnsi="Arial" w:cs="Arial"/>
                <w:sz w:val="24"/>
                <w:szCs w:val="24"/>
              </w:rPr>
              <w:t xml:space="preserve">La fuerza </w:t>
            </w:r>
            <w:r w:rsidRPr="00077B77">
              <w:rPr>
                <w:rFonts w:ascii="Arial" w:hAnsi="Arial" w:cs="Arial"/>
                <w:b/>
                <w:sz w:val="24"/>
                <w:szCs w:val="24"/>
              </w:rPr>
              <w:t>eléctrica</w:t>
            </w:r>
            <w:r w:rsidRPr="00C82D59">
              <w:rPr>
                <w:rFonts w:ascii="Arial" w:hAnsi="Arial" w:cs="Arial"/>
                <w:sz w:val="24"/>
                <w:szCs w:val="24"/>
              </w:rPr>
              <w:t xml:space="preserve"> y la fuerza </w:t>
            </w:r>
            <w:r w:rsidRPr="00077B77">
              <w:rPr>
                <w:rFonts w:ascii="Arial" w:hAnsi="Arial" w:cs="Arial"/>
                <w:b/>
                <w:sz w:val="24"/>
                <w:szCs w:val="24"/>
              </w:rPr>
              <w:t>magnética</w:t>
            </w:r>
            <w:r w:rsidRPr="00C82D59">
              <w:rPr>
                <w:rFonts w:ascii="Arial" w:hAnsi="Arial" w:cs="Arial"/>
                <w:sz w:val="24"/>
                <w:szCs w:val="24"/>
              </w:rPr>
              <w:t xml:space="preserve"> conforman la fuerza </w:t>
            </w:r>
            <w:r w:rsidRPr="00077B77">
              <w:rPr>
                <w:rFonts w:ascii="Arial" w:hAnsi="Arial" w:cs="Arial"/>
                <w:b/>
                <w:sz w:val="24"/>
                <w:szCs w:val="24"/>
              </w:rPr>
              <w:t>electromagnética</w:t>
            </w:r>
          </w:p>
        </w:tc>
      </w:tr>
    </w:tbl>
    <w:p w:rsidR="00F126A0" w:rsidRDefault="00F126A0" w:rsidP="008447ED">
      <w:pPr>
        <w:pStyle w:val="NormalWeb"/>
        <w:shd w:val="clear" w:color="auto" w:fill="FFFFFF"/>
        <w:spacing w:before="2" w:after="2"/>
        <w:rPr>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515"/>
      </w:tblGrid>
      <w:tr w:rsidR="007E5C32" w:rsidRPr="007E5C32" w:rsidTr="00051DBD">
        <w:tc>
          <w:tcPr>
            <w:tcW w:w="9033" w:type="dxa"/>
            <w:gridSpan w:val="2"/>
            <w:shd w:val="clear" w:color="auto" w:fill="000000" w:themeFill="text1"/>
          </w:tcPr>
          <w:p w:rsidR="007E5C32" w:rsidRPr="007E5C32" w:rsidRDefault="007E5C32" w:rsidP="00051DBD">
            <w:pPr>
              <w:jc w:val="center"/>
              <w:rPr>
                <w:rFonts w:ascii="Arial" w:hAnsi="Arial" w:cs="Arial"/>
                <w:b/>
                <w:color w:val="FFFFFF" w:themeColor="background1"/>
                <w:sz w:val="24"/>
                <w:szCs w:val="24"/>
              </w:rPr>
            </w:pPr>
            <w:r w:rsidRPr="007E5C32">
              <w:rPr>
                <w:rFonts w:ascii="Arial" w:hAnsi="Arial" w:cs="Arial"/>
                <w:b/>
                <w:color w:val="FFFFFF" w:themeColor="background1"/>
                <w:sz w:val="24"/>
                <w:szCs w:val="24"/>
              </w:rPr>
              <w:t>Practica: recurso nuevo</w:t>
            </w:r>
          </w:p>
        </w:tc>
      </w:tr>
      <w:tr w:rsidR="007E5C32" w:rsidRPr="007E5C32" w:rsidTr="00051DBD">
        <w:tc>
          <w:tcPr>
            <w:tcW w:w="2518" w:type="dxa"/>
          </w:tcPr>
          <w:p w:rsidR="007E5C32" w:rsidRPr="007E5C32" w:rsidRDefault="007E5C32" w:rsidP="00051DBD">
            <w:pPr>
              <w:rPr>
                <w:rFonts w:ascii="Arial" w:hAnsi="Arial" w:cs="Arial"/>
                <w:b/>
                <w:color w:val="000000"/>
                <w:sz w:val="24"/>
                <w:szCs w:val="24"/>
              </w:rPr>
            </w:pPr>
            <w:r w:rsidRPr="007E5C32">
              <w:rPr>
                <w:rFonts w:ascii="Arial" w:hAnsi="Arial" w:cs="Arial"/>
                <w:b/>
                <w:color w:val="000000"/>
                <w:sz w:val="24"/>
                <w:szCs w:val="24"/>
              </w:rPr>
              <w:t>Código</w:t>
            </w:r>
          </w:p>
        </w:tc>
        <w:tc>
          <w:tcPr>
            <w:tcW w:w="6515" w:type="dxa"/>
          </w:tcPr>
          <w:p w:rsidR="007E5C32" w:rsidRPr="007E5C32" w:rsidRDefault="001D5AF7" w:rsidP="00051DBD">
            <w:pPr>
              <w:rPr>
                <w:rFonts w:ascii="Arial" w:hAnsi="Arial" w:cs="Arial"/>
                <w:b/>
                <w:color w:val="000000"/>
                <w:sz w:val="24"/>
                <w:szCs w:val="24"/>
              </w:rPr>
            </w:pPr>
            <w:r>
              <w:rPr>
                <w:rFonts w:ascii="Arial" w:hAnsi="Arial" w:cs="Arial"/>
                <w:color w:val="000000"/>
                <w:sz w:val="24"/>
                <w:szCs w:val="24"/>
              </w:rPr>
              <w:t>CN_07_11</w:t>
            </w:r>
            <w:r w:rsidRPr="00D06DA6">
              <w:rPr>
                <w:rFonts w:ascii="Arial" w:hAnsi="Arial" w:cs="Arial"/>
                <w:color w:val="000000"/>
                <w:sz w:val="24"/>
                <w:szCs w:val="24"/>
              </w:rPr>
              <w:t>_REC</w:t>
            </w:r>
            <w:r>
              <w:rPr>
                <w:rFonts w:ascii="Arial" w:hAnsi="Arial" w:cs="Arial"/>
                <w:color w:val="000000"/>
                <w:sz w:val="24"/>
                <w:szCs w:val="24"/>
              </w:rPr>
              <w:t>5</w:t>
            </w:r>
            <w:r w:rsidRPr="00D06DA6">
              <w:rPr>
                <w:rFonts w:ascii="Arial" w:hAnsi="Arial" w:cs="Arial"/>
                <w:color w:val="000000"/>
                <w:sz w:val="24"/>
                <w:szCs w:val="24"/>
              </w:rPr>
              <w:t>0</w:t>
            </w:r>
          </w:p>
        </w:tc>
      </w:tr>
      <w:tr w:rsidR="007E5C32" w:rsidRPr="007E5C32" w:rsidTr="00051DBD">
        <w:tc>
          <w:tcPr>
            <w:tcW w:w="2518" w:type="dxa"/>
          </w:tcPr>
          <w:p w:rsidR="007E5C32" w:rsidRPr="007E5C32" w:rsidRDefault="007E5C32" w:rsidP="00051DBD">
            <w:pPr>
              <w:rPr>
                <w:rFonts w:ascii="Arial" w:hAnsi="Arial" w:cs="Arial"/>
                <w:color w:val="000000"/>
                <w:sz w:val="24"/>
                <w:szCs w:val="24"/>
              </w:rPr>
            </w:pPr>
            <w:r w:rsidRPr="007E5C32">
              <w:rPr>
                <w:rFonts w:ascii="Arial" w:hAnsi="Arial" w:cs="Arial"/>
                <w:b/>
                <w:color w:val="000000"/>
                <w:sz w:val="24"/>
                <w:szCs w:val="24"/>
              </w:rPr>
              <w:t>Título</w:t>
            </w:r>
          </w:p>
        </w:tc>
        <w:tc>
          <w:tcPr>
            <w:tcW w:w="6515" w:type="dxa"/>
          </w:tcPr>
          <w:p w:rsidR="007E5C32" w:rsidRPr="007E5C32" w:rsidRDefault="007E5C32" w:rsidP="00051DBD">
            <w:pPr>
              <w:rPr>
                <w:rFonts w:ascii="Arial" w:hAnsi="Arial" w:cs="Arial"/>
                <w:sz w:val="24"/>
                <w:szCs w:val="24"/>
              </w:rPr>
            </w:pPr>
            <w:del w:id="478" w:author="ASISTENTE ALEJO" w:date="2015-04-23T22:50:00Z">
              <w:r w:rsidRPr="007E5C32" w:rsidDel="0050130F">
                <w:rPr>
                  <w:rFonts w:ascii="Arial" w:hAnsi="Arial" w:cs="Arial"/>
                  <w:sz w:val="24"/>
                  <w:szCs w:val="24"/>
                </w:rPr>
                <w:delText>Refuerza tu aprendizaje: l</w:delText>
              </w:r>
            </w:del>
            <w:ins w:id="479" w:author="ASISTENTE ALEJO" w:date="2015-04-23T22:50:00Z">
              <w:r w:rsidR="0050130F">
                <w:rPr>
                  <w:rFonts w:ascii="Arial" w:hAnsi="Arial" w:cs="Arial"/>
                  <w:sz w:val="24"/>
                  <w:szCs w:val="24"/>
                </w:rPr>
                <w:t>L</w:t>
              </w:r>
            </w:ins>
            <w:r w:rsidRPr="007E5C32">
              <w:rPr>
                <w:rFonts w:ascii="Arial" w:hAnsi="Arial" w:cs="Arial"/>
                <w:sz w:val="24"/>
                <w:szCs w:val="24"/>
              </w:rPr>
              <w:t>as fuerzas eléctricas y fuerzas magnéticas</w:t>
            </w:r>
          </w:p>
          <w:p w:rsidR="007E5C32" w:rsidRPr="007E5C32" w:rsidRDefault="007E5C32" w:rsidP="00051DBD">
            <w:pPr>
              <w:rPr>
                <w:rFonts w:ascii="Arial" w:hAnsi="Arial" w:cs="Arial"/>
                <w:color w:val="000000"/>
                <w:sz w:val="24"/>
                <w:szCs w:val="24"/>
              </w:rPr>
            </w:pPr>
          </w:p>
        </w:tc>
      </w:tr>
      <w:tr w:rsidR="007E5C32" w:rsidRPr="007E5C32" w:rsidTr="00051DBD">
        <w:tc>
          <w:tcPr>
            <w:tcW w:w="2518" w:type="dxa"/>
          </w:tcPr>
          <w:p w:rsidR="007E5C32" w:rsidRPr="007E5C32" w:rsidRDefault="007E5C32" w:rsidP="00051DBD">
            <w:pPr>
              <w:rPr>
                <w:rFonts w:ascii="Arial" w:hAnsi="Arial" w:cs="Arial"/>
                <w:color w:val="000000"/>
                <w:sz w:val="24"/>
                <w:szCs w:val="24"/>
              </w:rPr>
            </w:pPr>
            <w:r w:rsidRPr="007E5C32">
              <w:rPr>
                <w:rFonts w:ascii="Arial" w:hAnsi="Arial" w:cs="Arial"/>
                <w:b/>
                <w:color w:val="000000"/>
                <w:sz w:val="24"/>
                <w:szCs w:val="24"/>
              </w:rPr>
              <w:t>Descripción</w:t>
            </w:r>
          </w:p>
        </w:tc>
        <w:tc>
          <w:tcPr>
            <w:tcW w:w="6515" w:type="dxa"/>
          </w:tcPr>
          <w:p w:rsidR="00085723" w:rsidRPr="004E5E51" w:rsidRDefault="007E5C32" w:rsidP="00085723">
            <w:pPr>
              <w:rPr>
                <w:rFonts w:ascii="Times" w:hAnsi="Times"/>
                <w:color w:val="000000" w:themeColor="text1"/>
              </w:rPr>
            </w:pPr>
            <w:r>
              <w:rPr>
                <w:rFonts w:ascii="Arial" w:hAnsi="Arial" w:cs="Arial"/>
                <w:color w:val="000000" w:themeColor="text1"/>
                <w:sz w:val="24"/>
                <w:szCs w:val="24"/>
              </w:rPr>
              <w:t xml:space="preserve">Actividad que permite revisar los conceptos de fuerzas eléctricas y </w:t>
            </w:r>
            <w:r w:rsidR="00085723">
              <w:rPr>
                <w:rFonts w:ascii="Arial" w:hAnsi="Arial" w:cs="Arial"/>
                <w:color w:val="000000" w:themeColor="text1"/>
                <w:sz w:val="24"/>
                <w:szCs w:val="24"/>
              </w:rPr>
              <w:t xml:space="preserve">fuerzas </w:t>
            </w:r>
            <w:r w:rsidR="00051DBD">
              <w:rPr>
                <w:rFonts w:ascii="Arial" w:hAnsi="Arial" w:cs="Arial"/>
                <w:color w:val="000000" w:themeColor="text1"/>
                <w:sz w:val="24"/>
                <w:szCs w:val="24"/>
              </w:rPr>
              <w:t xml:space="preserve">magnéticas. </w:t>
            </w:r>
            <w:del w:id="480" w:author="ASISTENTE ALEJO" w:date="2015-04-23T22:51:00Z">
              <w:r w:rsidR="00051DBD" w:rsidDel="0050130F">
                <w:rPr>
                  <w:rFonts w:ascii="Arial" w:hAnsi="Arial" w:cs="Arial"/>
                  <w:color w:val="000000" w:themeColor="text1"/>
                  <w:sz w:val="24"/>
                  <w:szCs w:val="24"/>
                </w:rPr>
                <w:delText>M2C</w:delText>
              </w:r>
              <w:r w:rsidR="001D5AF7" w:rsidDel="0050130F">
                <w:rPr>
                  <w:rFonts w:ascii="Arial" w:hAnsi="Arial" w:cs="Arial"/>
                  <w:color w:val="000000" w:themeColor="text1"/>
                  <w:sz w:val="24"/>
                  <w:szCs w:val="24"/>
                </w:rPr>
                <w:delText>-</w:delText>
              </w:r>
              <w:r w:rsidR="001D5AF7" w:rsidDel="0050130F">
                <w:rPr>
                  <w:rFonts w:ascii="Arial" w:hAnsi="Arial" w:cs="Arial"/>
                  <w:color w:val="000000"/>
                  <w:sz w:val="24"/>
                  <w:szCs w:val="24"/>
                </w:rPr>
                <w:delText xml:space="preserve"> CN_07_11</w:delText>
              </w:r>
              <w:r w:rsidR="001D5AF7" w:rsidRPr="00D06DA6" w:rsidDel="0050130F">
                <w:rPr>
                  <w:rFonts w:ascii="Arial" w:hAnsi="Arial" w:cs="Arial"/>
                  <w:color w:val="000000"/>
                  <w:sz w:val="24"/>
                  <w:szCs w:val="24"/>
                </w:rPr>
                <w:delText>_REC</w:delText>
              </w:r>
              <w:r w:rsidR="001D5AF7" w:rsidDel="0050130F">
                <w:rPr>
                  <w:rFonts w:ascii="Arial" w:hAnsi="Arial" w:cs="Arial"/>
                  <w:color w:val="000000"/>
                  <w:sz w:val="24"/>
                  <w:szCs w:val="24"/>
                </w:rPr>
                <w:delText>5</w:delText>
              </w:r>
              <w:r w:rsidR="001D5AF7" w:rsidRPr="00D06DA6" w:rsidDel="0050130F">
                <w:rPr>
                  <w:rFonts w:ascii="Arial" w:hAnsi="Arial" w:cs="Arial"/>
                  <w:color w:val="000000"/>
                  <w:sz w:val="24"/>
                  <w:szCs w:val="24"/>
                </w:rPr>
                <w:delText>0</w:delText>
              </w:r>
            </w:del>
          </w:p>
          <w:p w:rsidR="007E5C32" w:rsidRPr="007E5C32" w:rsidRDefault="007E5C32" w:rsidP="00051DBD">
            <w:pPr>
              <w:rPr>
                <w:rFonts w:ascii="Arial" w:hAnsi="Arial" w:cs="Arial"/>
                <w:color w:val="000000"/>
                <w:sz w:val="24"/>
                <w:szCs w:val="24"/>
              </w:rPr>
            </w:pPr>
          </w:p>
        </w:tc>
      </w:tr>
    </w:tbl>
    <w:p w:rsidR="00184FDA" w:rsidRDefault="00184FDA" w:rsidP="008447ED">
      <w:pPr>
        <w:pStyle w:val="NormalWeb"/>
        <w:shd w:val="clear" w:color="auto" w:fill="FFFFFF"/>
        <w:spacing w:before="2" w:after="2"/>
        <w:rPr>
          <w:rFonts w:ascii="Arial" w:hAnsi="Arial" w:cs="Arial"/>
          <w:sz w:val="24"/>
          <w:szCs w:val="24"/>
          <w:lang w:val="es-ES"/>
        </w:rPr>
      </w:pPr>
    </w:p>
    <w:p w:rsidR="000A27E9" w:rsidRDefault="000A27E9" w:rsidP="008447ED">
      <w:pPr>
        <w:pStyle w:val="NormalWeb"/>
        <w:shd w:val="clear" w:color="auto" w:fill="FFFFFF"/>
        <w:spacing w:before="2" w:after="2"/>
        <w:rPr>
          <w:rFonts w:ascii="Arial" w:hAnsi="Arial" w:cs="Arial"/>
          <w:sz w:val="24"/>
          <w:szCs w:val="24"/>
          <w:lang w:val="es-ES"/>
        </w:rPr>
      </w:pPr>
    </w:p>
    <w:p w:rsidR="00C82D59" w:rsidRDefault="00C82D59" w:rsidP="00C82D59">
      <w:pPr>
        <w:spacing w:after="0"/>
        <w:rPr>
          <w:rFonts w:ascii="Arial" w:hAnsi="Arial" w:cs="Arial"/>
          <w:b/>
        </w:rPr>
      </w:pPr>
      <w:r w:rsidRPr="008447ED">
        <w:rPr>
          <w:rFonts w:ascii="Arial" w:hAnsi="Arial" w:cs="Arial"/>
          <w:highlight w:val="yellow"/>
        </w:rPr>
        <w:t>[SECCIÓN 2]</w:t>
      </w:r>
      <w:r w:rsidRPr="008447ED">
        <w:rPr>
          <w:rFonts w:ascii="Arial" w:hAnsi="Arial" w:cs="Arial"/>
        </w:rPr>
        <w:t xml:space="preserve"> </w:t>
      </w:r>
      <w:r>
        <w:rPr>
          <w:rFonts w:ascii="Arial" w:hAnsi="Arial" w:cs="Arial"/>
          <w:b/>
        </w:rPr>
        <w:t>2.</w:t>
      </w:r>
      <w:r w:rsidR="000A27E9">
        <w:rPr>
          <w:rFonts w:ascii="Arial" w:hAnsi="Arial" w:cs="Arial"/>
          <w:b/>
        </w:rPr>
        <w:t>3</w:t>
      </w:r>
      <w:r w:rsidRPr="008447ED">
        <w:rPr>
          <w:rFonts w:ascii="Arial" w:hAnsi="Arial" w:cs="Arial"/>
          <w:b/>
        </w:rPr>
        <w:t xml:space="preserve"> Fuerza </w:t>
      </w:r>
      <w:r>
        <w:rPr>
          <w:rFonts w:ascii="Arial" w:hAnsi="Arial" w:cs="Arial"/>
          <w:b/>
        </w:rPr>
        <w:t xml:space="preserve">nuclear fuerte </w:t>
      </w:r>
    </w:p>
    <w:p w:rsidR="00C82D59" w:rsidRPr="00C82D59" w:rsidRDefault="00C82D59" w:rsidP="00C82D59">
      <w:pPr>
        <w:spacing w:after="0"/>
        <w:rPr>
          <w:rFonts w:ascii="Arial" w:hAnsi="Arial" w:cs="Arial"/>
          <w:lang w:val="es-MX"/>
        </w:rPr>
      </w:pPr>
    </w:p>
    <w:p w:rsidR="00C82D59" w:rsidRDefault="00C82D59" w:rsidP="00C82D59">
      <w:pPr>
        <w:spacing w:after="0"/>
        <w:rPr>
          <w:rFonts w:ascii="Arial" w:hAnsi="Arial" w:cs="Arial"/>
          <w:lang w:val="es-MX"/>
        </w:rPr>
      </w:pPr>
      <w:r>
        <w:rPr>
          <w:rFonts w:ascii="Arial" w:hAnsi="Arial" w:cs="Arial"/>
          <w:lang w:val="es-MX"/>
        </w:rPr>
        <w:t xml:space="preserve">La fuerza </w:t>
      </w:r>
      <w:r>
        <w:rPr>
          <w:rFonts w:ascii="Arial" w:hAnsi="Arial" w:cs="Arial"/>
          <w:b/>
          <w:lang w:val="es-MX"/>
        </w:rPr>
        <w:t>nuclear fuerte</w:t>
      </w:r>
      <w:r>
        <w:rPr>
          <w:rFonts w:ascii="Arial" w:hAnsi="Arial" w:cs="Arial"/>
          <w:lang w:val="es-MX"/>
        </w:rPr>
        <w:t xml:space="preserve"> es la causa capaz de mantener juntos los protones y los neutrones en el núcleo del átomo.</w:t>
      </w:r>
    </w:p>
    <w:p w:rsidR="009421C4" w:rsidRDefault="009421C4" w:rsidP="00C82D59">
      <w:pPr>
        <w:spacing w:after="0"/>
        <w:rPr>
          <w:rFonts w:ascii="Arial" w:hAnsi="Arial" w:cs="Arial"/>
          <w:lang w:val="es-MX"/>
        </w:rPr>
      </w:pPr>
    </w:p>
    <w:p w:rsidR="009421C4" w:rsidRDefault="009421C4" w:rsidP="00C82D59">
      <w:pPr>
        <w:spacing w:after="0"/>
        <w:rPr>
          <w:rFonts w:ascii="Arial" w:hAnsi="Arial" w:cs="Arial"/>
          <w:lang w:val="es-MX"/>
        </w:rPr>
      </w:pPr>
    </w:p>
    <w:tbl>
      <w:tblPr>
        <w:tblStyle w:val="Tablaconcuadrcula"/>
        <w:tblW w:w="0" w:type="auto"/>
        <w:tblLook w:val="04A0" w:firstRow="1" w:lastRow="0" w:firstColumn="1" w:lastColumn="0" w:noHBand="0" w:noVBand="1"/>
      </w:tblPr>
      <w:tblGrid>
        <w:gridCol w:w="2518"/>
        <w:gridCol w:w="6515"/>
      </w:tblGrid>
      <w:tr w:rsidR="009421C4" w:rsidRPr="00E64528" w:rsidTr="003F1113">
        <w:tc>
          <w:tcPr>
            <w:tcW w:w="9033" w:type="dxa"/>
            <w:gridSpan w:val="2"/>
            <w:shd w:val="clear" w:color="auto" w:fill="0D0D0D" w:themeFill="text1" w:themeFillTint="F2"/>
          </w:tcPr>
          <w:p w:rsidR="009421C4" w:rsidRPr="00E64528" w:rsidRDefault="009421C4" w:rsidP="003F1113">
            <w:pPr>
              <w:jc w:val="center"/>
              <w:rPr>
                <w:rFonts w:ascii="Arial" w:hAnsi="Arial" w:cs="Arial"/>
                <w:b/>
                <w:color w:val="FFFFFF" w:themeColor="background1"/>
                <w:sz w:val="24"/>
                <w:szCs w:val="24"/>
              </w:rPr>
            </w:pPr>
            <w:r w:rsidRPr="00E64528">
              <w:rPr>
                <w:rFonts w:ascii="Arial" w:hAnsi="Arial" w:cs="Arial"/>
                <w:b/>
                <w:color w:val="FFFFFF" w:themeColor="background1"/>
                <w:sz w:val="24"/>
                <w:szCs w:val="24"/>
              </w:rPr>
              <w:t>Imagen (fotografía, gráfica o ilustración)</w:t>
            </w:r>
          </w:p>
        </w:tc>
      </w:tr>
      <w:tr w:rsidR="009421C4" w:rsidRPr="00E64528" w:rsidTr="003F1113">
        <w:tc>
          <w:tcPr>
            <w:tcW w:w="2518" w:type="dxa"/>
          </w:tcPr>
          <w:p w:rsidR="009421C4" w:rsidRPr="00E64528" w:rsidRDefault="009421C4" w:rsidP="003F1113">
            <w:pPr>
              <w:rPr>
                <w:rFonts w:ascii="Arial" w:hAnsi="Arial" w:cs="Arial"/>
                <w:b/>
                <w:color w:val="000000"/>
                <w:sz w:val="24"/>
                <w:szCs w:val="24"/>
              </w:rPr>
            </w:pPr>
            <w:r w:rsidRPr="00E64528">
              <w:rPr>
                <w:rFonts w:ascii="Arial" w:hAnsi="Arial" w:cs="Arial"/>
                <w:b/>
                <w:color w:val="000000"/>
                <w:sz w:val="24"/>
                <w:szCs w:val="24"/>
              </w:rPr>
              <w:t>Código</w:t>
            </w:r>
          </w:p>
        </w:tc>
        <w:tc>
          <w:tcPr>
            <w:tcW w:w="6515" w:type="dxa"/>
          </w:tcPr>
          <w:p w:rsidR="009421C4" w:rsidRPr="00E64528" w:rsidRDefault="009421C4" w:rsidP="003F1113">
            <w:pPr>
              <w:rPr>
                <w:rFonts w:ascii="Arial" w:hAnsi="Arial" w:cs="Arial"/>
                <w:b/>
                <w:color w:val="000000"/>
                <w:sz w:val="24"/>
                <w:szCs w:val="24"/>
              </w:rPr>
            </w:pPr>
            <w:r w:rsidRPr="00E64528">
              <w:rPr>
                <w:rFonts w:ascii="Arial" w:hAnsi="Arial" w:cs="Arial"/>
                <w:color w:val="000000"/>
                <w:sz w:val="24"/>
                <w:szCs w:val="24"/>
              </w:rPr>
              <w:t>CN_07_11</w:t>
            </w:r>
            <w:r>
              <w:rPr>
                <w:rFonts w:ascii="Arial" w:hAnsi="Arial" w:cs="Arial"/>
                <w:color w:val="000000"/>
                <w:sz w:val="24"/>
                <w:szCs w:val="24"/>
              </w:rPr>
              <w:t>_IMG08</w:t>
            </w:r>
          </w:p>
        </w:tc>
      </w:tr>
      <w:tr w:rsidR="009421C4" w:rsidRPr="00E64528" w:rsidTr="003F1113">
        <w:tc>
          <w:tcPr>
            <w:tcW w:w="2518" w:type="dxa"/>
          </w:tcPr>
          <w:p w:rsidR="009421C4" w:rsidRPr="00E64528" w:rsidRDefault="009421C4" w:rsidP="003F1113">
            <w:pPr>
              <w:rPr>
                <w:rFonts w:ascii="Arial" w:hAnsi="Arial" w:cs="Arial"/>
                <w:color w:val="000000"/>
                <w:sz w:val="24"/>
                <w:szCs w:val="24"/>
              </w:rPr>
            </w:pPr>
            <w:r w:rsidRPr="00E64528">
              <w:rPr>
                <w:rFonts w:ascii="Arial" w:hAnsi="Arial" w:cs="Arial"/>
                <w:b/>
                <w:color w:val="000000"/>
                <w:sz w:val="24"/>
                <w:szCs w:val="24"/>
              </w:rPr>
              <w:t>Descripción</w:t>
            </w:r>
          </w:p>
        </w:tc>
        <w:tc>
          <w:tcPr>
            <w:tcW w:w="6515" w:type="dxa"/>
          </w:tcPr>
          <w:p w:rsidR="009421C4" w:rsidRPr="00E64528" w:rsidRDefault="009421C4" w:rsidP="009421C4">
            <w:pPr>
              <w:rPr>
                <w:rFonts w:ascii="Arial" w:hAnsi="Arial" w:cs="Arial"/>
                <w:color w:val="000000"/>
                <w:sz w:val="24"/>
                <w:szCs w:val="24"/>
              </w:rPr>
            </w:pPr>
            <w:r>
              <w:rPr>
                <w:rFonts w:ascii="Arial" w:hAnsi="Arial" w:cs="Arial"/>
                <w:color w:val="000000"/>
                <w:sz w:val="24"/>
                <w:szCs w:val="24"/>
              </w:rPr>
              <w:t>fuerza nuclear fuerte</w:t>
            </w:r>
          </w:p>
        </w:tc>
      </w:tr>
      <w:tr w:rsidR="009421C4" w:rsidRPr="00E64528" w:rsidTr="003F1113">
        <w:tc>
          <w:tcPr>
            <w:tcW w:w="2518" w:type="dxa"/>
          </w:tcPr>
          <w:p w:rsidR="009421C4" w:rsidRPr="00E64528" w:rsidRDefault="009421C4" w:rsidP="003F1113">
            <w:pPr>
              <w:rPr>
                <w:rFonts w:ascii="Arial" w:hAnsi="Arial" w:cs="Arial"/>
                <w:color w:val="000000"/>
                <w:sz w:val="24"/>
                <w:szCs w:val="24"/>
              </w:rPr>
            </w:pPr>
            <w:r w:rsidRPr="00E64528">
              <w:rPr>
                <w:rFonts w:ascii="Arial" w:hAnsi="Arial" w:cs="Arial"/>
                <w:b/>
                <w:color w:val="000000"/>
                <w:sz w:val="24"/>
                <w:szCs w:val="24"/>
              </w:rPr>
              <w:t xml:space="preserve">Código </w:t>
            </w:r>
            <w:proofErr w:type="spellStart"/>
            <w:r w:rsidRPr="00E64528">
              <w:rPr>
                <w:rFonts w:ascii="Arial" w:hAnsi="Arial" w:cs="Arial"/>
                <w:b/>
                <w:color w:val="000000"/>
                <w:sz w:val="24"/>
                <w:szCs w:val="24"/>
              </w:rPr>
              <w:t>Shutterstock</w:t>
            </w:r>
            <w:proofErr w:type="spellEnd"/>
            <w:r w:rsidRPr="00E64528">
              <w:rPr>
                <w:rFonts w:ascii="Arial" w:hAnsi="Arial" w:cs="Arial"/>
                <w:b/>
                <w:color w:val="000000"/>
                <w:sz w:val="24"/>
                <w:szCs w:val="24"/>
              </w:rPr>
              <w:t xml:space="preserve"> (o URL o la ruta en </w:t>
            </w:r>
            <w:proofErr w:type="spellStart"/>
            <w:r w:rsidRPr="00E64528">
              <w:rPr>
                <w:rFonts w:ascii="Arial" w:hAnsi="Arial" w:cs="Arial"/>
                <w:b/>
                <w:color w:val="000000"/>
                <w:sz w:val="24"/>
                <w:szCs w:val="24"/>
              </w:rPr>
              <w:t>AulaPlaneta</w:t>
            </w:r>
            <w:proofErr w:type="spellEnd"/>
            <w:r w:rsidRPr="00E64528">
              <w:rPr>
                <w:rFonts w:ascii="Arial" w:hAnsi="Arial" w:cs="Arial"/>
                <w:b/>
                <w:color w:val="000000"/>
                <w:sz w:val="24"/>
                <w:szCs w:val="24"/>
              </w:rPr>
              <w:t>)</w:t>
            </w:r>
          </w:p>
        </w:tc>
        <w:tc>
          <w:tcPr>
            <w:tcW w:w="6515" w:type="dxa"/>
          </w:tcPr>
          <w:p w:rsidR="009421C4" w:rsidRDefault="009421C4" w:rsidP="003F1113">
            <w:pPr>
              <w:rPr>
                <w:rFonts w:ascii="Arial" w:hAnsi="Arial" w:cs="Arial"/>
                <w:color w:val="000000"/>
                <w:sz w:val="24"/>
                <w:szCs w:val="24"/>
              </w:rPr>
            </w:pPr>
            <w:r w:rsidRPr="00C82D59">
              <w:rPr>
                <w:rFonts w:ascii="Arial" w:hAnsi="Arial" w:cs="Arial"/>
                <w:noProof/>
                <w:lang w:val="es-ES" w:eastAsia="es-ES"/>
              </w:rPr>
              <w:drawing>
                <wp:anchor distT="0" distB="0" distL="114300" distR="114300" simplePos="0" relativeHeight="251669504" behindDoc="0" locked="0" layoutInCell="1" allowOverlap="1" wp14:anchorId="5CD86CF1" wp14:editId="75D83496">
                  <wp:simplePos x="0" y="0"/>
                  <wp:positionH relativeFrom="column">
                    <wp:posOffset>546100</wp:posOffset>
                  </wp:positionH>
                  <wp:positionV relativeFrom="paragraph">
                    <wp:posOffset>171450</wp:posOffset>
                  </wp:positionV>
                  <wp:extent cx="1485900" cy="1428750"/>
                  <wp:effectExtent l="0" t="0" r="0" b="0"/>
                  <wp:wrapNone/>
                  <wp:docPr id="2" name="Imagen 2" descr="http://astroverada.com/_/Graphics/Extras/str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stroverada.com/_/Graphics/Extras/strong.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85900" cy="1428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21C4" w:rsidRDefault="009421C4" w:rsidP="003F1113">
            <w:pPr>
              <w:rPr>
                <w:rFonts w:ascii="Arial" w:hAnsi="Arial" w:cs="Arial"/>
                <w:color w:val="000000"/>
                <w:sz w:val="24"/>
                <w:szCs w:val="24"/>
              </w:rPr>
            </w:pPr>
          </w:p>
          <w:p w:rsidR="009421C4" w:rsidRDefault="009421C4" w:rsidP="003F1113">
            <w:pPr>
              <w:rPr>
                <w:rFonts w:ascii="Arial" w:hAnsi="Arial" w:cs="Arial"/>
                <w:color w:val="000000"/>
                <w:sz w:val="24"/>
                <w:szCs w:val="24"/>
              </w:rPr>
            </w:pPr>
          </w:p>
          <w:p w:rsidR="009421C4" w:rsidRDefault="009421C4" w:rsidP="003F1113">
            <w:pPr>
              <w:rPr>
                <w:rFonts w:ascii="Arial" w:hAnsi="Arial" w:cs="Arial"/>
                <w:color w:val="000000"/>
                <w:sz w:val="24"/>
                <w:szCs w:val="24"/>
              </w:rPr>
            </w:pPr>
          </w:p>
          <w:p w:rsidR="009421C4" w:rsidRDefault="009421C4" w:rsidP="003F1113">
            <w:pPr>
              <w:rPr>
                <w:rFonts w:ascii="Arial" w:hAnsi="Arial" w:cs="Arial"/>
                <w:color w:val="000000"/>
                <w:sz w:val="24"/>
                <w:szCs w:val="24"/>
              </w:rPr>
            </w:pPr>
          </w:p>
          <w:p w:rsidR="009421C4" w:rsidRDefault="009421C4" w:rsidP="003F1113">
            <w:pPr>
              <w:rPr>
                <w:rFonts w:ascii="Arial" w:hAnsi="Arial" w:cs="Arial"/>
                <w:color w:val="000000"/>
                <w:sz w:val="24"/>
                <w:szCs w:val="24"/>
              </w:rPr>
            </w:pPr>
          </w:p>
          <w:p w:rsidR="009421C4" w:rsidRDefault="009421C4" w:rsidP="003F1113">
            <w:pPr>
              <w:rPr>
                <w:rFonts w:ascii="Arial" w:hAnsi="Arial" w:cs="Arial"/>
                <w:color w:val="000000"/>
                <w:sz w:val="24"/>
                <w:szCs w:val="24"/>
              </w:rPr>
            </w:pPr>
          </w:p>
          <w:p w:rsidR="009421C4" w:rsidRDefault="009421C4" w:rsidP="003F1113">
            <w:pPr>
              <w:rPr>
                <w:rFonts w:ascii="Arial" w:hAnsi="Arial" w:cs="Arial"/>
                <w:color w:val="000000"/>
                <w:sz w:val="24"/>
                <w:szCs w:val="24"/>
              </w:rPr>
            </w:pPr>
          </w:p>
          <w:p w:rsidR="00077B77" w:rsidRDefault="00077B77" w:rsidP="003F1113">
            <w:pPr>
              <w:rPr>
                <w:rFonts w:ascii="Arial" w:hAnsi="Arial" w:cs="Arial"/>
                <w:color w:val="000000"/>
                <w:sz w:val="24"/>
                <w:szCs w:val="24"/>
              </w:rPr>
            </w:pPr>
          </w:p>
          <w:p w:rsidR="009421C4" w:rsidRDefault="009421C4" w:rsidP="003F1113">
            <w:pPr>
              <w:rPr>
                <w:rFonts w:ascii="Arial" w:hAnsi="Arial" w:cs="Arial"/>
                <w:color w:val="000000"/>
                <w:sz w:val="24"/>
                <w:szCs w:val="24"/>
              </w:rPr>
            </w:pPr>
          </w:p>
          <w:p w:rsidR="009421C4" w:rsidRDefault="00077B77" w:rsidP="003F1113">
            <w:pPr>
              <w:rPr>
                <w:rFonts w:ascii="Arial" w:hAnsi="Arial" w:cs="Arial"/>
                <w:color w:val="000000"/>
                <w:sz w:val="24"/>
                <w:szCs w:val="24"/>
              </w:rPr>
            </w:pPr>
            <w:r>
              <w:rPr>
                <w:rFonts w:ascii="Arial" w:hAnsi="Arial" w:cs="Arial"/>
                <w:color w:val="000000"/>
                <w:sz w:val="24"/>
                <w:szCs w:val="24"/>
              </w:rPr>
              <w:t xml:space="preserve">Tomada de: </w:t>
            </w:r>
            <w:hyperlink r:id="rId24" w:history="1">
              <w:r w:rsidRPr="003B1013">
                <w:rPr>
                  <w:rStyle w:val="Hipervnculo"/>
                  <w:rFonts w:ascii="Arial" w:hAnsi="Arial" w:cs="Arial"/>
                </w:rPr>
                <w:t>http://astroverada.com/_/Graphics/Extras/strong.jpg</w:t>
              </w:r>
            </w:hyperlink>
          </w:p>
          <w:p w:rsidR="00077B77" w:rsidRPr="00E64528" w:rsidRDefault="00077B77" w:rsidP="003F1113">
            <w:pPr>
              <w:rPr>
                <w:rFonts w:ascii="Arial" w:hAnsi="Arial" w:cs="Arial"/>
                <w:color w:val="000000"/>
                <w:sz w:val="24"/>
                <w:szCs w:val="24"/>
              </w:rPr>
            </w:pPr>
            <w:r>
              <w:rPr>
                <w:rFonts w:ascii="Arial" w:hAnsi="Arial" w:cs="Arial"/>
                <w:color w:val="000000"/>
                <w:sz w:val="24"/>
                <w:szCs w:val="24"/>
              </w:rPr>
              <w:t xml:space="preserve">Hacer una gráfica similar. Sugerimos cambiar el color azul por negro, por coherencia en los temas tratados.  Rojo </w:t>
            </w:r>
            <w:r>
              <w:rPr>
                <w:rFonts w:ascii="Arial" w:hAnsi="Arial" w:cs="Arial"/>
                <w:color w:val="000000"/>
                <w:sz w:val="24"/>
                <w:szCs w:val="24"/>
              </w:rPr>
              <w:lastRenderedPageBreak/>
              <w:t>igual.  Fondo amarillo para el núcleo</w:t>
            </w:r>
          </w:p>
        </w:tc>
      </w:tr>
      <w:tr w:rsidR="009421C4" w:rsidRPr="00E64528" w:rsidTr="003F1113">
        <w:tc>
          <w:tcPr>
            <w:tcW w:w="2518" w:type="dxa"/>
          </w:tcPr>
          <w:p w:rsidR="009421C4" w:rsidRPr="00E64528" w:rsidRDefault="009421C4" w:rsidP="003F1113">
            <w:pPr>
              <w:rPr>
                <w:rFonts w:ascii="Arial" w:hAnsi="Arial" w:cs="Arial"/>
                <w:color w:val="000000"/>
                <w:sz w:val="24"/>
                <w:szCs w:val="24"/>
              </w:rPr>
            </w:pPr>
            <w:r w:rsidRPr="00E64528">
              <w:rPr>
                <w:rFonts w:ascii="Arial" w:hAnsi="Arial" w:cs="Arial"/>
                <w:b/>
                <w:color w:val="000000"/>
                <w:sz w:val="24"/>
                <w:szCs w:val="24"/>
              </w:rPr>
              <w:lastRenderedPageBreak/>
              <w:t>Pie de imagen</w:t>
            </w:r>
          </w:p>
        </w:tc>
        <w:tc>
          <w:tcPr>
            <w:tcW w:w="6515" w:type="dxa"/>
          </w:tcPr>
          <w:p w:rsidR="009421C4" w:rsidRPr="00E64528" w:rsidRDefault="0050130F" w:rsidP="0050130F">
            <w:pPr>
              <w:rPr>
                <w:rFonts w:ascii="Arial" w:hAnsi="Arial" w:cs="Arial"/>
                <w:color w:val="000000"/>
                <w:sz w:val="24"/>
                <w:szCs w:val="24"/>
              </w:rPr>
            </w:pPr>
            <w:ins w:id="481" w:author="ASISTENTE ALEJO" w:date="2015-04-23T22:53:00Z">
              <w:r>
                <w:rPr>
                  <w:rFonts w:ascii="Arial" w:hAnsi="Arial" w:cs="Arial"/>
                  <w:color w:val="000000"/>
                  <w:sz w:val="24"/>
                  <w:szCs w:val="24"/>
                </w:rPr>
                <w:t xml:space="preserve">Los </w:t>
              </w:r>
            </w:ins>
            <w:ins w:id="482" w:author="ASISTENTE ALEJO" w:date="2015-04-23T22:54:00Z">
              <w:r>
                <w:rPr>
                  <w:rFonts w:ascii="Arial" w:hAnsi="Arial" w:cs="Arial"/>
                  <w:color w:val="000000"/>
                  <w:sz w:val="24"/>
                  <w:szCs w:val="24"/>
                </w:rPr>
                <w:t>núcleos</w:t>
              </w:r>
            </w:ins>
            <w:ins w:id="483" w:author="ASISTENTE ALEJO" w:date="2015-04-23T22:53:00Z">
              <w:r>
                <w:rPr>
                  <w:rFonts w:ascii="Arial" w:hAnsi="Arial" w:cs="Arial"/>
                  <w:color w:val="000000"/>
                  <w:sz w:val="24"/>
                  <w:szCs w:val="24"/>
                </w:rPr>
                <w:t xml:space="preserve"> </w:t>
              </w:r>
            </w:ins>
            <w:ins w:id="484" w:author="ASISTENTE ALEJO" w:date="2015-04-23T22:54:00Z">
              <w:r>
                <w:rPr>
                  <w:rFonts w:ascii="Arial" w:hAnsi="Arial" w:cs="Arial"/>
                  <w:color w:val="000000"/>
                  <w:sz w:val="24"/>
                  <w:szCs w:val="24"/>
                </w:rPr>
                <w:t>atómicos están formados por neutrones y protones; los protones tienen carga positiva y los neutrones no tienen carga el</w:t>
              </w:r>
            </w:ins>
            <w:ins w:id="485" w:author="ASISTENTE ALEJO" w:date="2015-04-23T22:55:00Z">
              <w:r>
                <w:rPr>
                  <w:rFonts w:ascii="Arial" w:hAnsi="Arial" w:cs="Arial"/>
                  <w:color w:val="000000"/>
                  <w:sz w:val="24"/>
                  <w:szCs w:val="24"/>
                </w:rPr>
                <w:t>éctrica</w:t>
              </w:r>
            </w:ins>
            <w:ins w:id="486" w:author="ASISTENTE ALEJO" w:date="2015-04-23T22:54:00Z">
              <w:r>
                <w:rPr>
                  <w:rFonts w:ascii="Arial" w:hAnsi="Arial" w:cs="Arial"/>
                  <w:color w:val="000000"/>
                  <w:sz w:val="24"/>
                  <w:szCs w:val="24"/>
                </w:rPr>
                <w:t>.</w:t>
              </w:r>
            </w:ins>
            <w:ins w:id="487" w:author="ASISTENTE ALEJO" w:date="2015-04-23T22:55:00Z">
              <w:r>
                <w:rPr>
                  <w:rFonts w:ascii="Arial" w:hAnsi="Arial" w:cs="Arial"/>
                  <w:color w:val="000000"/>
                  <w:sz w:val="24"/>
                  <w:szCs w:val="24"/>
                </w:rPr>
                <w:t xml:space="preserve"> Por esto los protones tienden a repelerse </w:t>
              </w:r>
            </w:ins>
            <w:ins w:id="488" w:author="ASISTENTE ALEJO" w:date="2015-04-23T22:56:00Z">
              <w:r>
                <w:rPr>
                  <w:rFonts w:ascii="Arial" w:hAnsi="Arial" w:cs="Arial"/>
                  <w:color w:val="000000"/>
                  <w:sz w:val="24"/>
                  <w:szCs w:val="24"/>
                </w:rPr>
                <w:t xml:space="preserve">debido a las cargas eléctricas iguales. Sin embargo </w:t>
              </w:r>
              <w:proofErr w:type="spellStart"/>
              <w:r>
                <w:rPr>
                  <w:rFonts w:ascii="Arial" w:hAnsi="Arial" w:cs="Arial"/>
                  <w:color w:val="000000"/>
                  <w:sz w:val="24"/>
                  <w:szCs w:val="24"/>
                </w:rPr>
                <w:t xml:space="preserve">l </w:t>
              </w:r>
            </w:ins>
            <w:del w:id="489" w:author="ASISTENTE ALEJO" w:date="2015-04-23T22:56:00Z">
              <w:r w:rsidR="009421C4" w:rsidDel="0050130F">
                <w:rPr>
                  <w:rFonts w:ascii="Arial" w:hAnsi="Arial" w:cs="Arial"/>
                  <w:color w:val="000000"/>
                  <w:sz w:val="24"/>
                  <w:szCs w:val="24"/>
                </w:rPr>
                <w:delText>L</w:delText>
              </w:r>
            </w:del>
            <w:r w:rsidR="009421C4">
              <w:rPr>
                <w:rFonts w:ascii="Arial" w:hAnsi="Arial" w:cs="Arial"/>
                <w:color w:val="000000"/>
                <w:sz w:val="24"/>
                <w:szCs w:val="24"/>
              </w:rPr>
              <w:t>a</w:t>
            </w:r>
            <w:proofErr w:type="spellEnd"/>
            <w:r w:rsidR="009421C4">
              <w:rPr>
                <w:rFonts w:ascii="Arial" w:hAnsi="Arial" w:cs="Arial"/>
                <w:color w:val="000000"/>
                <w:sz w:val="24"/>
                <w:szCs w:val="24"/>
              </w:rPr>
              <w:t xml:space="preserve"> fuerza nuclear fuerte es mayor que la fuerza electromagnética de repulsión entre los protones</w:t>
            </w:r>
            <w:ins w:id="490" w:author="ASISTENTE ALEJO" w:date="2015-04-23T22:52:00Z">
              <w:r>
                <w:rPr>
                  <w:rFonts w:ascii="Arial" w:hAnsi="Arial" w:cs="Arial"/>
                  <w:color w:val="000000"/>
                  <w:sz w:val="24"/>
                  <w:szCs w:val="24"/>
                </w:rPr>
                <w:t>,</w:t>
              </w:r>
            </w:ins>
          </w:p>
        </w:tc>
      </w:tr>
    </w:tbl>
    <w:p w:rsidR="00C82D59" w:rsidRDefault="00C82D59" w:rsidP="00C82D59">
      <w:pPr>
        <w:spacing w:after="0"/>
        <w:rPr>
          <w:rFonts w:ascii="Arial" w:hAnsi="Arial" w:cs="Arial"/>
          <w:lang w:val="es-MX"/>
        </w:rPr>
      </w:pPr>
    </w:p>
    <w:p w:rsidR="009421C4" w:rsidRDefault="009421C4" w:rsidP="00C82D59">
      <w:pPr>
        <w:spacing w:after="0"/>
        <w:rPr>
          <w:rFonts w:ascii="Arial" w:hAnsi="Arial" w:cs="Arial"/>
          <w:lang w:val="es-MX"/>
        </w:rPr>
      </w:pPr>
    </w:p>
    <w:tbl>
      <w:tblPr>
        <w:tblStyle w:val="Tablaconcuadrcula"/>
        <w:tblW w:w="0" w:type="auto"/>
        <w:tblLook w:val="04A0" w:firstRow="1" w:lastRow="0" w:firstColumn="1" w:lastColumn="0" w:noHBand="0" w:noVBand="1"/>
      </w:tblPr>
      <w:tblGrid>
        <w:gridCol w:w="2518"/>
        <w:gridCol w:w="6460"/>
      </w:tblGrid>
      <w:tr w:rsidR="00C82D59" w:rsidRPr="00C0194C" w:rsidTr="003F1113">
        <w:tc>
          <w:tcPr>
            <w:tcW w:w="8978" w:type="dxa"/>
            <w:gridSpan w:val="2"/>
            <w:shd w:val="clear" w:color="auto" w:fill="000000" w:themeFill="text1"/>
          </w:tcPr>
          <w:p w:rsidR="00C82D59" w:rsidRPr="00C0194C" w:rsidRDefault="00C82D59" w:rsidP="003F1113">
            <w:pPr>
              <w:jc w:val="center"/>
              <w:rPr>
                <w:rFonts w:ascii="Arial" w:hAnsi="Arial" w:cs="Arial"/>
                <w:b/>
                <w:color w:val="FFFFFF" w:themeColor="background1"/>
                <w:sz w:val="24"/>
                <w:szCs w:val="24"/>
              </w:rPr>
            </w:pPr>
            <w:r w:rsidRPr="00C0194C">
              <w:rPr>
                <w:rFonts w:ascii="Arial" w:hAnsi="Arial" w:cs="Arial"/>
                <w:b/>
                <w:color w:val="FFFFFF" w:themeColor="background1"/>
                <w:sz w:val="24"/>
                <w:szCs w:val="24"/>
              </w:rPr>
              <w:t>Destacado</w:t>
            </w:r>
          </w:p>
        </w:tc>
      </w:tr>
      <w:tr w:rsidR="009F4AA0" w:rsidRPr="00C0194C" w:rsidTr="003F1113">
        <w:tc>
          <w:tcPr>
            <w:tcW w:w="2518" w:type="dxa"/>
          </w:tcPr>
          <w:p w:rsidR="00C82D59" w:rsidRPr="00C0194C" w:rsidRDefault="00C82D59" w:rsidP="003F1113">
            <w:pPr>
              <w:rPr>
                <w:rFonts w:ascii="Arial" w:hAnsi="Arial" w:cs="Arial"/>
                <w:b/>
                <w:sz w:val="24"/>
                <w:szCs w:val="24"/>
              </w:rPr>
            </w:pPr>
            <w:r w:rsidRPr="00C0194C">
              <w:rPr>
                <w:rFonts w:ascii="Arial" w:hAnsi="Arial" w:cs="Arial"/>
                <w:b/>
                <w:sz w:val="24"/>
                <w:szCs w:val="24"/>
              </w:rPr>
              <w:t>Título</w:t>
            </w:r>
          </w:p>
        </w:tc>
        <w:tc>
          <w:tcPr>
            <w:tcW w:w="6460" w:type="dxa"/>
          </w:tcPr>
          <w:p w:rsidR="00C82D59" w:rsidRPr="00C0194C" w:rsidRDefault="00C82D59" w:rsidP="003F1113">
            <w:pPr>
              <w:jc w:val="center"/>
              <w:rPr>
                <w:rFonts w:ascii="Arial" w:hAnsi="Arial" w:cs="Arial"/>
                <w:b/>
                <w:sz w:val="24"/>
                <w:szCs w:val="24"/>
              </w:rPr>
            </w:pPr>
            <w:r w:rsidRPr="00C0194C">
              <w:rPr>
                <w:rFonts w:ascii="Arial" w:hAnsi="Arial" w:cs="Arial"/>
                <w:b/>
                <w:sz w:val="24"/>
                <w:szCs w:val="24"/>
              </w:rPr>
              <w:t>Fuerza nuclear fuerte</w:t>
            </w:r>
          </w:p>
        </w:tc>
      </w:tr>
      <w:tr w:rsidR="009F4AA0" w:rsidRPr="00C0194C" w:rsidTr="003F1113">
        <w:tc>
          <w:tcPr>
            <w:tcW w:w="2518" w:type="dxa"/>
          </w:tcPr>
          <w:p w:rsidR="00C82D59" w:rsidRPr="00C0194C" w:rsidRDefault="00C82D59" w:rsidP="003F1113">
            <w:pPr>
              <w:rPr>
                <w:rFonts w:ascii="Arial" w:hAnsi="Arial" w:cs="Arial"/>
                <w:sz w:val="24"/>
                <w:szCs w:val="24"/>
              </w:rPr>
            </w:pPr>
            <w:r w:rsidRPr="00C0194C">
              <w:rPr>
                <w:rFonts w:ascii="Arial" w:hAnsi="Arial" w:cs="Arial"/>
                <w:b/>
                <w:sz w:val="24"/>
                <w:szCs w:val="24"/>
              </w:rPr>
              <w:t>Contenido</w:t>
            </w:r>
          </w:p>
        </w:tc>
        <w:tc>
          <w:tcPr>
            <w:tcW w:w="6460" w:type="dxa"/>
          </w:tcPr>
          <w:p w:rsidR="009F4AA0" w:rsidRPr="00C0194C" w:rsidRDefault="009F4AA0" w:rsidP="009F4AA0">
            <w:pPr>
              <w:rPr>
                <w:rFonts w:ascii="Arial" w:hAnsi="Arial" w:cs="Arial"/>
                <w:sz w:val="24"/>
                <w:szCs w:val="24"/>
              </w:rPr>
            </w:pPr>
            <w:r w:rsidRPr="00C0194C">
              <w:rPr>
                <w:rFonts w:ascii="Arial" w:hAnsi="Arial" w:cs="Arial"/>
                <w:sz w:val="24"/>
                <w:szCs w:val="24"/>
              </w:rPr>
              <w:t xml:space="preserve">Para entender cómo actúa </w:t>
            </w:r>
            <w:del w:id="491" w:author="ASISTENTE ALEJO" w:date="2015-04-23T22:56:00Z">
              <w:r w:rsidRPr="00C0194C" w:rsidDel="0050130F">
                <w:rPr>
                  <w:rFonts w:ascii="Arial" w:hAnsi="Arial" w:cs="Arial"/>
                  <w:sz w:val="24"/>
                  <w:szCs w:val="24"/>
                </w:rPr>
                <w:delText xml:space="preserve"> </w:delText>
              </w:r>
            </w:del>
            <w:r w:rsidRPr="00C0194C">
              <w:rPr>
                <w:rFonts w:ascii="Arial" w:hAnsi="Arial" w:cs="Arial"/>
                <w:sz w:val="24"/>
                <w:szCs w:val="24"/>
              </w:rPr>
              <w:t>la fuerza nuclear fuerte, se debe considerar los siguientes hechos:</w:t>
            </w:r>
          </w:p>
          <w:p w:rsidR="009421C4" w:rsidRPr="00C0194C" w:rsidRDefault="009421C4" w:rsidP="009F4AA0">
            <w:pPr>
              <w:rPr>
                <w:rFonts w:ascii="Arial" w:hAnsi="Arial" w:cs="Arial"/>
                <w:sz w:val="24"/>
                <w:szCs w:val="24"/>
              </w:rPr>
            </w:pPr>
          </w:p>
          <w:p w:rsidR="009F4AA0" w:rsidRPr="00C0194C" w:rsidRDefault="009F4AA0" w:rsidP="00B657F6">
            <w:pPr>
              <w:pStyle w:val="Prrafodelista"/>
              <w:numPr>
                <w:ilvl w:val="0"/>
                <w:numId w:val="5"/>
              </w:numPr>
              <w:ind w:left="395" w:hanging="283"/>
              <w:rPr>
                <w:rFonts w:ascii="Arial" w:hAnsi="Arial" w:cs="Arial"/>
                <w:sz w:val="24"/>
                <w:szCs w:val="24"/>
              </w:rPr>
            </w:pPr>
            <w:r w:rsidRPr="00C0194C">
              <w:rPr>
                <w:rFonts w:ascii="Arial" w:hAnsi="Arial" w:cs="Arial"/>
                <w:sz w:val="24"/>
                <w:szCs w:val="24"/>
              </w:rPr>
              <w:t>En el  </w:t>
            </w:r>
            <w:hyperlink r:id="rId25" w:history="1">
              <w:r w:rsidRPr="00C0194C">
                <w:rPr>
                  <w:rFonts w:ascii="Arial" w:hAnsi="Arial" w:cs="Arial"/>
                  <w:sz w:val="24"/>
                  <w:szCs w:val="24"/>
                </w:rPr>
                <w:t>núcleo</w:t>
              </w:r>
            </w:hyperlink>
            <w:r w:rsidRPr="00C0194C">
              <w:rPr>
                <w:rFonts w:ascii="Arial" w:hAnsi="Arial" w:cs="Arial"/>
                <w:sz w:val="24"/>
                <w:szCs w:val="24"/>
              </w:rPr>
              <w:t xml:space="preserve"> del átomo se encuentran  todos los </w:t>
            </w:r>
            <w:hyperlink r:id="rId26" w:anchor="proton" w:history="1">
              <w:r w:rsidRPr="00C0194C">
                <w:rPr>
                  <w:rFonts w:ascii="Arial" w:hAnsi="Arial" w:cs="Arial"/>
                  <w:sz w:val="24"/>
                  <w:szCs w:val="24"/>
                </w:rPr>
                <w:t>protones</w:t>
              </w:r>
            </w:hyperlink>
            <w:r w:rsidRPr="00C0194C">
              <w:rPr>
                <w:rFonts w:ascii="Arial" w:hAnsi="Arial" w:cs="Arial"/>
                <w:sz w:val="24"/>
                <w:szCs w:val="24"/>
              </w:rPr>
              <w:t xml:space="preserve"> que tienen carga eléctrica positiva repeliéndose mutuamente y los </w:t>
            </w:r>
            <w:hyperlink r:id="rId27" w:anchor="neutron" w:history="1">
              <w:r w:rsidRPr="00C0194C">
                <w:rPr>
                  <w:rFonts w:ascii="Arial" w:hAnsi="Arial" w:cs="Arial"/>
                  <w:sz w:val="24"/>
                  <w:szCs w:val="24"/>
                </w:rPr>
                <w:t>neutrones</w:t>
              </w:r>
            </w:hyperlink>
            <w:r w:rsidRPr="00C0194C">
              <w:rPr>
                <w:rFonts w:ascii="Arial" w:hAnsi="Arial" w:cs="Arial"/>
                <w:sz w:val="24"/>
                <w:szCs w:val="24"/>
              </w:rPr>
              <w:t xml:space="preserve"> que no poseen carga eléctrica.</w:t>
            </w:r>
          </w:p>
          <w:p w:rsidR="009421C4" w:rsidRPr="00C0194C" w:rsidRDefault="009421C4" w:rsidP="009421C4">
            <w:pPr>
              <w:pStyle w:val="Prrafodelista"/>
              <w:ind w:left="395"/>
              <w:rPr>
                <w:rFonts w:ascii="Arial" w:hAnsi="Arial" w:cs="Arial"/>
                <w:sz w:val="24"/>
                <w:szCs w:val="24"/>
              </w:rPr>
            </w:pPr>
          </w:p>
          <w:p w:rsidR="009421C4" w:rsidRPr="00077B77" w:rsidRDefault="009F4AA0" w:rsidP="00B657F6">
            <w:pPr>
              <w:pStyle w:val="Prrafodelista"/>
              <w:numPr>
                <w:ilvl w:val="0"/>
                <w:numId w:val="5"/>
              </w:numPr>
              <w:ind w:left="395" w:hanging="283"/>
              <w:rPr>
                <w:rFonts w:ascii="Arial" w:hAnsi="Arial" w:cs="Arial"/>
                <w:sz w:val="24"/>
                <w:szCs w:val="24"/>
              </w:rPr>
            </w:pPr>
            <w:r w:rsidRPr="00C0194C">
              <w:rPr>
                <w:rFonts w:ascii="Arial" w:hAnsi="Arial" w:cs="Arial"/>
                <w:sz w:val="24"/>
                <w:szCs w:val="24"/>
              </w:rPr>
              <w:t>Todos los protones tienen la misma carga eléctrica positiva, por lo tanto ejercen grandes fuerzas de repulsión.</w:t>
            </w:r>
          </w:p>
          <w:p w:rsidR="009421C4" w:rsidRPr="00C0194C" w:rsidRDefault="009421C4" w:rsidP="009421C4">
            <w:pPr>
              <w:pStyle w:val="Prrafodelista"/>
              <w:ind w:left="395"/>
              <w:rPr>
                <w:rFonts w:ascii="Arial" w:hAnsi="Arial" w:cs="Arial"/>
                <w:sz w:val="24"/>
                <w:szCs w:val="24"/>
              </w:rPr>
            </w:pPr>
          </w:p>
          <w:p w:rsidR="009421C4" w:rsidRPr="00C0194C" w:rsidRDefault="009F4AA0" w:rsidP="00B657F6">
            <w:pPr>
              <w:pStyle w:val="Prrafodelista"/>
              <w:numPr>
                <w:ilvl w:val="0"/>
                <w:numId w:val="5"/>
              </w:numPr>
              <w:ind w:left="395" w:hanging="283"/>
              <w:rPr>
                <w:rFonts w:ascii="Arial" w:hAnsi="Arial" w:cs="Arial"/>
                <w:sz w:val="24"/>
                <w:szCs w:val="24"/>
              </w:rPr>
            </w:pPr>
            <w:r w:rsidRPr="00C0194C">
              <w:rPr>
                <w:rFonts w:ascii="Arial" w:hAnsi="Arial" w:cs="Arial"/>
                <w:sz w:val="24"/>
                <w:szCs w:val="24"/>
              </w:rPr>
              <w:t xml:space="preserve">La fuerza que es capaz de vencer esas fuerzas de repulsión y mantener unidos los protones se denomina </w:t>
            </w:r>
            <w:r w:rsidRPr="00C0194C">
              <w:rPr>
                <w:rFonts w:ascii="Arial" w:hAnsi="Arial" w:cs="Arial"/>
                <w:b/>
                <w:sz w:val="24"/>
                <w:szCs w:val="24"/>
              </w:rPr>
              <w:t>fuerza nuclear fuerte.</w:t>
            </w:r>
            <w:r w:rsidRPr="00C0194C">
              <w:rPr>
                <w:rFonts w:ascii="Arial" w:hAnsi="Arial" w:cs="Arial"/>
                <w:sz w:val="24"/>
                <w:szCs w:val="24"/>
              </w:rPr>
              <w:t xml:space="preserve"> </w:t>
            </w:r>
          </w:p>
          <w:p w:rsidR="009421C4" w:rsidRPr="00C0194C" w:rsidRDefault="009421C4" w:rsidP="009421C4">
            <w:pPr>
              <w:rPr>
                <w:rFonts w:ascii="Arial" w:hAnsi="Arial" w:cs="Arial"/>
                <w:sz w:val="24"/>
                <w:szCs w:val="24"/>
              </w:rPr>
            </w:pPr>
          </w:p>
        </w:tc>
      </w:tr>
    </w:tbl>
    <w:p w:rsidR="00C82D59" w:rsidRPr="00C82D59" w:rsidRDefault="00C82D59" w:rsidP="00C82D59">
      <w:pPr>
        <w:spacing w:after="0"/>
        <w:rPr>
          <w:rFonts w:ascii="Arial" w:hAnsi="Arial" w:cs="Arial"/>
          <w:lang w:val="es-MX"/>
        </w:rPr>
      </w:pPr>
    </w:p>
    <w:p w:rsidR="00C82D59" w:rsidRDefault="00C82D59" w:rsidP="00C82D59">
      <w:pPr>
        <w:spacing w:after="0"/>
        <w:rPr>
          <w:rFonts w:ascii="Arial" w:hAnsi="Arial" w:cs="Arial"/>
          <w:lang w:val="es-MX"/>
        </w:rPr>
      </w:pPr>
      <w:r w:rsidRPr="00C82D59">
        <w:rPr>
          <w:rFonts w:ascii="Arial" w:hAnsi="Arial" w:cs="Arial"/>
          <w:lang w:val="es-MX"/>
        </w:rPr>
        <w:t> </w:t>
      </w:r>
      <w:r w:rsidR="00D60DDE">
        <w:rPr>
          <w:rFonts w:ascii="Arial" w:hAnsi="Arial" w:cs="Arial"/>
          <w:lang w:val="es-MX"/>
        </w:rPr>
        <w:t xml:space="preserve">En el siguiente enlace puedes profundizar en tus conocimientos sobre la fuerza nuclear fuerte. </w:t>
      </w:r>
      <w:hyperlink r:id="rId28" w:history="1">
        <w:r w:rsidR="00D60DDE" w:rsidRPr="00D60DDE">
          <w:rPr>
            <w:rStyle w:val="Hipervnculo"/>
            <w:rFonts w:ascii="Arial" w:hAnsi="Arial" w:cs="Arial"/>
            <w:lang w:val="es-MX"/>
          </w:rPr>
          <w:t>[VE</w:t>
        </w:r>
        <w:r w:rsidR="00D60DDE" w:rsidRPr="00D60DDE">
          <w:rPr>
            <w:rStyle w:val="Hipervnculo"/>
            <w:rFonts w:ascii="Arial" w:hAnsi="Arial" w:cs="Arial"/>
            <w:lang w:val="es-MX"/>
          </w:rPr>
          <w:t>R</w:t>
        </w:r>
        <w:r w:rsidR="00D60DDE" w:rsidRPr="00D60DDE">
          <w:rPr>
            <w:rStyle w:val="Hipervnculo"/>
            <w:rFonts w:ascii="Arial" w:hAnsi="Arial" w:cs="Arial"/>
            <w:lang w:val="es-MX"/>
          </w:rPr>
          <w:t>]</w:t>
        </w:r>
      </w:hyperlink>
    </w:p>
    <w:p w:rsidR="00D60DDE" w:rsidRDefault="00D60DDE" w:rsidP="00C82D59">
      <w:pPr>
        <w:spacing w:after="0"/>
        <w:rPr>
          <w:rFonts w:ascii="Arial" w:hAnsi="Arial" w:cs="Arial"/>
          <w:lang w:val="es-MX"/>
        </w:rPr>
      </w:pPr>
    </w:p>
    <w:p w:rsidR="00D60DDE" w:rsidRPr="00C82D59" w:rsidRDefault="00D60DDE" w:rsidP="00C82D59">
      <w:pPr>
        <w:spacing w:after="0"/>
        <w:rPr>
          <w:rFonts w:ascii="Arial" w:hAnsi="Arial" w:cs="Arial"/>
          <w:lang w:val="es-MX"/>
        </w:rPr>
      </w:pPr>
    </w:p>
    <w:p w:rsidR="009421C4" w:rsidRDefault="009421C4" w:rsidP="009421C4">
      <w:pPr>
        <w:spacing w:after="0"/>
        <w:rPr>
          <w:rFonts w:ascii="Arial" w:hAnsi="Arial" w:cs="Arial"/>
          <w:b/>
        </w:rPr>
      </w:pPr>
      <w:r w:rsidRPr="008447ED">
        <w:rPr>
          <w:rFonts w:ascii="Arial" w:hAnsi="Arial" w:cs="Arial"/>
          <w:highlight w:val="yellow"/>
        </w:rPr>
        <w:t>[SECCIÓN 2]</w:t>
      </w:r>
      <w:r w:rsidRPr="008447ED">
        <w:rPr>
          <w:rFonts w:ascii="Arial" w:hAnsi="Arial" w:cs="Arial"/>
        </w:rPr>
        <w:t xml:space="preserve"> </w:t>
      </w:r>
      <w:r>
        <w:rPr>
          <w:rFonts w:ascii="Arial" w:hAnsi="Arial" w:cs="Arial"/>
          <w:b/>
        </w:rPr>
        <w:t>2.</w:t>
      </w:r>
      <w:r w:rsidR="007E5C32">
        <w:rPr>
          <w:rFonts w:ascii="Arial" w:hAnsi="Arial" w:cs="Arial"/>
          <w:b/>
        </w:rPr>
        <w:t>4</w:t>
      </w:r>
      <w:r w:rsidRPr="008447ED">
        <w:rPr>
          <w:rFonts w:ascii="Arial" w:hAnsi="Arial" w:cs="Arial"/>
          <w:b/>
        </w:rPr>
        <w:t xml:space="preserve"> Fuerza </w:t>
      </w:r>
      <w:r>
        <w:rPr>
          <w:rFonts w:ascii="Arial" w:hAnsi="Arial" w:cs="Arial"/>
          <w:b/>
        </w:rPr>
        <w:t xml:space="preserve">nuclear débil </w:t>
      </w:r>
    </w:p>
    <w:p w:rsidR="003F1113" w:rsidRDefault="003F1113" w:rsidP="009421C4">
      <w:pPr>
        <w:spacing w:after="0"/>
        <w:rPr>
          <w:rFonts w:ascii="Times" w:hAnsi="Times" w:cs="Times New Roman"/>
          <w:sz w:val="27"/>
          <w:szCs w:val="27"/>
          <w:lang w:eastAsia="es-ES_tradnl"/>
        </w:rPr>
      </w:pPr>
    </w:p>
    <w:p w:rsidR="003F1113" w:rsidRPr="003F1113" w:rsidRDefault="003F1113" w:rsidP="009421C4">
      <w:pPr>
        <w:spacing w:after="0"/>
        <w:rPr>
          <w:rFonts w:ascii="Arial" w:hAnsi="Arial" w:cs="Arial"/>
          <w:lang w:eastAsia="es-ES_tradnl"/>
        </w:rPr>
      </w:pPr>
      <w:r w:rsidRPr="003F1113">
        <w:rPr>
          <w:rFonts w:ascii="Arial" w:hAnsi="Arial" w:cs="Arial"/>
          <w:lang w:eastAsia="es-ES_tradnl"/>
        </w:rPr>
        <w:t xml:space="preserve">La fuerza </w:t>
      </w:r>
      <w:r w:rsidRPr="003F1113">
        <w:rPr>
          <w:rFonts w:ascii="Arial" w:hAnsi="Arial" w:cs="Arial"/>
          <w:b/>
          <w:lang w:eastAsia="es-ES_tradnl"/>
        </w:rPr>
        <w:t>nuclear débil</w:t>
      </w:r>
      <w:r w:rsidRPr="003F1113">
        <w:rPr>
          <w:rFonts w:ascii="Arial" w:hAnsi="Arial" w:cs="Arial"/>
          <w:lang w:eastAsia="es-ES_tradnl"/>
        </w:rPr>
        <w:t xml:space="preserve"> es la causa capaz de convertir un protón en un neutrón a interior del núcleo del átomo.</w:t>
      </w:r>
    </w:p>
    <w:p w:rsidR="00C82D59" w:rsidRPr="003F1113" w:rsidRDefault="00C82D59" w:rsidP="00C82D59">
      <w:pPr>
        <w:spacing w:after="0"/>
        <w:rPr>
          <w:rFonts w:ascii="Arial" w:hAnsi="Arial" w:cs="Arial"/>
          <w:lang w:eastAsia="es-ES_tradnl"/>
        </w:rPr>
      </w:pPr>
    </w:p>
    <w:p w:rsidR="003F1113" w:rsidRPr="003F1113" w:rsidRDefault="003F1113" w:rsidP="003F1113">
      <w:pPr>
        <w:pStyle w:val="NormalWeb"/>
        <w:spacing w:before="2" w:after="2"/>
        <w:rPr>
          <w:rFonts w:ascii="Arial" w:hAnsi="Arial" w:cs="Arial"/>
          <w:sz w:val="24"/>
          <w:szCs w:val="24"/>
        </w:rPr>
      </w:pPr>
      <w:r w:rsidRPr="003F1113">
        <w:rPr>
          <w:rFonts w:ascii="Arial" w:hAnsi="Arial" w:cs="Arial"/>
          <w:sz w:val="24"/>
          <w:szCs w:val="24"/>
        </w:rPr>
        <w:t>En el </w:t>
      </w:r>
      <w:hyperlink r:id="rId29" w:history="1">
        <w:r w:rsidRPr="003F1113">
          <w:rPr>
            <w:rFonts w:ascii="Arial" w:hAnsi="Arial" w:cs="Arial"/>
            <w:sz w:val="24"/>
            <w:szCs w:val="24"/>
          </w:rPr>
          <w:t>Sol</w:t>
        </w:r>
      </w:hyperlink>
      <w:r w:rsidRPr="003F1113">
        <w:rPr>
          <w:rFonts w:ascii="Arial" w:hAnsi="Arial" w:cs="Arial"/>
          <w:sz w:val="24"/>
          <w:szCs w:val="24"/>
        </w:rPr>
        <w:t> por ejemplo </w:t>
      </w:r>
      <w:hyperlink r:id="rId30" w:history="1">
        <w:r w:rsidRPr="003F1113">
          <w:rPr>
            <w:rFonts w:ascii="Arial" w:hAnsi="Arial" w:cs="Arial"/>
            <w:sz w:val="24"/>
            <w:szCs w:val="24"/>
          </w:rPr>
          <w:t>este proceso</w:t>
        </w:r>
      </w:hyperlink>
      <w:r w:rsidRPr="003F1113">
        <w:rPr>
          <w:rFonts w:ascii="Arial" w:hAnsi="Arial" w:cs="Arial"/>
          <w:sz w:val="24"/>
          <w:szCs w:val="24"/>
        </w:rPr>
        <w:t> </w:t>
      </w:r>
      <w:del w:id="492" w:author="ASISTENTE ALEJO" w:date="2015-04-23T22:57:00Z">
        <w:r w:rsidRPr="003F1113" w:rsidDel="0050130F">
          <w:rPr>
            <w:rFonts w:ascii="Arial" w:hAnsi="Arial" w:cs="Arial"/>
            <w:sz w:val="24"/>
            <w:szCs w:val="24"/>
          </w:rPr>
          <w:delText xml:space="preserve"> </w:delText>
        </w:r>
      </w:del>
      <w:r w:rsidRPr="003F1113">
        <w:rPr>
          <w:rFonts w:ascii="Arial" w:hAnsi="Arial" w:cs="Arial"/>
          <w:sz w:val="24"/>
          <w:szCs w:val="24"/>
        </w:rPr>
        <w:t xml:space="preserve">ocurre muchísimas veces en un </w:t>
      </w:r>
      <w:del w:id="493" w:author="ASISTENTE ALEJO" w:date="2015-04-23T22:57:00Z">
        <w:r w:rsidRPr="003F1113" w:rsidDel="0050130F">
          <w:rPr>
            <w:rFonts w:ascii="Arial" w:hAnsi="Arial" w:cs="Arial"/>
            <w:sz w:val="24"/>
            <w:szCs w:val="24"/>
          </w:rPr>
          <w:delText xml:space="preserve"> </w:delText>
        </w:r>
      </w:del>
      <w:r w:rsidRPr="003F1113">
        <w:rPr>
          <w:rFonts w:ascii="Arial" w:hAnsi="Arial" w:cs="Arial"/>
          <w:sz w:val="24"/>
          <w:szCs w:val="24"/>
        </w:rPr>
        <w:t>segundo.</w:t>
      </w:r>
    </w:p>
    <w:p w:rsidR="00113690" w:rsidRPr="003F1113" w:rsidRDefault="00113690" w:rsidP="003F1113">
      <w:pPr>
        <w:pStyle w:val="NormalWeb"/>
        <w:spacing w:before="2" w:after="2"/>
        <w:rPr>
          <w:rFonts w:ascii="Arial" w:hAnsi="Arial" w:cs="Arial"/>
          <w:sz w:val="24"/>
          <w:szCs w:val="24"/>
        </w:rPr>
      </w:pPr>
    </w:p>
    <w:p w:rsidR="00C82D59" w:rsidRPr="003F1113" w:rsidRDefault="009421C4" w:rsidP="00C82D59">
      <w:pPr>
        <w:spacing w:after="0"/>
        <w:rPr>
          <w:rFonts w:ascii="Arial" w:hAnsi="Arial" w:cs="Arial"/>
          <w:lang w:val="es-MX"/>
        </w:rPr>
      </w:pPr>
      <w:r w:rsidRPr="003F1113">
        <w:rPr>
          <w:rFonts w:ascii="Arial" w:hAnsi="Arial" w:cs="Arial"/>
          <w:color w:val="252525"/>
          <w:shd w:val="clear" w:color="auto" w:fill="FFFFFF"/>
        </w:rPr>
        <w:t>Esta fuerza es la responsable de fenómenos naturales como la desintegración radiactiva</w:t>
      </w:r>
      <w:r w:rsidR="003F1113" w:rsidRPr="003F1113">
        <w:rPr>
          <w:rFonts w:ascii="Arial" w:hAnsi="Arial" w:cs="Arial"/>
          <w:color w:val="252525"/>
          <w:shd w:val="clear" w:color="auto" w:fill="FFFFFF"/>
        </w:rPr>
        <w:t xml:space="preserve"> – </w:t>
      </w:r>
      <w:r w:rsidR="003F1113" w:rsidRPr="003F1113">
        <w:rPr>
          <w:rFonts w:ascii="Arial" w:hAnsi="Arial" w:cs="Arial"/>
          <w:b/>
          <w:color w:val="252525"/>
          <w:shd w:val="clear" w:color="auto" w:fill="FFFFFF"/>
        </w:rPr>
        <w:t>radiación</w:t>
      </w:r>
      <w:r w:rsidR="003F1113" w:rsidRPr="003F1113">
        <w:rPr>
          <w:rFonts w:ascii="Arial" w:hAnsi="Arial" w:cs="Arial"/>
          <w:color w:val="252525"/>
          <w:shd w:val="clear" w:color="auto" w:fill="FFFFFF"/>
        </w:rPr>
        <w:t xml:space="preserve">-. </w:t>
      </w:r>
    </w:p>
    <w:p w:rsidR="00C82D59" w:rsidRDefault="00C82D59" w:rsidP="00C82D59">
      <w:pPr>
        <w:spacing w:after="0"/>
        <w:rPr>
          <w:rFonts w:ascii="Arial" w:hAnsi="Arial" w:cs="Arial"/>
          <w:lang w:val="es-MX"/>
        </w:rPr>
      </w:pPr>
    </w:p>
    <w:tbl>
      <w:tblPr>
        <w:tblStyle w:val="Tablaconcuadrcula"/>
        <w:tblW w:w="0" w:type="auto"/>
        <w:tblLook w:val="04A0" w:firstRow="1" w:lastRow="0" w:firstColumn="1" w:lastColumn="0" w:noHBand="0" w:noVBand="1"/>
      </w:tblPr>
      <w:tblGrid>
        <w:gridCol w:w="2518"/>
        <w:gridCol w:w="6515"/>
      </w:tblGrid>
      <w:tr w:rsidR="003F1113" w:rsidRPr="00E64528" w:rsidTr="003F1113">
        <w:tc>
          <w:tcPr>
            <w:tcW w:w="9033" w:type="dxa"/>
            <w:gridSpan w:val="2"/>
            <w:shd w:val="clear" w:color="auto" w:fill="0D0D0D" w:themeFill="text1" w:themeFillTint="F2"/>
          </w:tcPr>
          <w:p w:rsidR="003F1113" w:rsidRPr="00E64528" w:rsidRDefault="003F1113" w:rsidP="003F1113">
            <w:pPr>
              <w:jc w:val="center"/>
              <w:rPr>
                <w:rFonts w:ascii="Arial" w:hAnsi="Arial" w:cs="Arial"/>
                <w:b/>
                <w:color w:val="FFFFFF" w:themeColor="background1"/>
                <w:sz w:val="24"/>
                <w:szCs w:val="24"/>
              </w:rPr>
            </w:pPr>
            <w:r w:rsidRPr="00E64528">
              <w:rPr>
                <w:rFonts w:ascii="Arial" w:hAnsi="Arial" w:cs="Arial"/>
                <w:b/>
                <w:color w:val="FFFFFF" w:themeColor="background1"/>
                <w:sz w:val="24"/>
                <w:szCs w:val="24"/>
              </w:rPr>
              <w:t>Imagen (fotografía, gráfica o ilustración)</w:t>
            </w:r>
          </w:p>
        </w:tc>
      </w:tr>
      <w:tr w:rsidR="003F1113" w:rsidRPr="00E64528" w:rsidTr="003F1113">
        <w:tc>
          <w:tcPr>
            <w:tcW w:w="2518" w:type="dxa"/>
          </w:tcPr>
          <w:p w:rsidR="003F1113" w:rsidRPr="00E64528" w:rsidRDefault="003F1113" w:rsidP="003F1113">
            <w:pPr>
              <w:rPr>
                <w:rFonts w:ascii="Arial" w:hAnsi="Arial" w:cs="Arial"/>
                <w:b/>
                <w:color w:val="000000"/>
                <w:sz w:val="24"/>
                <w:szCs w:val="24"/>
              </w:rPr>
            </w:pPr>
            <w:r w:rsidRPr="00E64528">
              <w:rPr>
                <w:rFonts w:ascii="Arial" w:hAnsi="Arial" w:cs="Arial"/>
                <w:b/>
                <w:color w:val="000000"/>
                <w:sz w:val="24"/>
                <w:szCs w:val="24"/>
              </w:rPr>
              <w:t>Código</w:t>
            </w:r>
          </w:p>
        </w:tc>
        <w:tc>
          <w:tcPr>
            <w:tcW w:w="6515" w:type="dxa"/>
          </w:tcPr>
          <w:p w:rsidR="003F1113" w:rsidRPr="00E64528" w:rsidRDefault="003F1113" w:rsidP="003F1113">
            <w:pPr>
              <w:rPr>
                <w:rFonts w:ascii="Arial" w:hAnsi="Arial" w:cs="Arial"/>
                <w:b/>
                <w:color w:val="000000"/>
                <w:sz w:val="24"/>
                <w:szCs w:val="24"/>
              </w:rPr>
            </w:pPr>
            <w:r w:rsidRPr="00E64528">
              <w:rPr>
                <w:rFonts w:ascii="Arial" w:hAnsi="Arial" w:cs="Arial"/>
                <w:color w:val="000000"/>
                <w:sz w:val="24"/>
                <w:szCs w:val="24"/>
              </w:rPr>
              <w:t>CN_07_11</w:t>
            </w:r>
            <w:r>
              <w:rPr>
                <w:rFonts w:ascii="Arial" w:hAnsi="Arial" w:cs="Arial"/>
                <w:color w:val="000000"/>
                <w:sz w:val="24"/>
                <w:szCs w:val="24"/>
              </w:rPr>
              <w:t>_IMG09</w:t>
            </w:r>
          </w:p>
        </w:tc>
      </w:tr>
      <w:tr w:rsidR="003F1113" w:rsidRPr="00E64528" w:rsidTr="003F1113">
        <w:tc>
          <w:tcPr>
            <w:tcW w:w="2518" w:type="dxa"/>
          </w:tcPr>
          <w:p w:rsidR="003F1113" w:rsidRPr="00E64528" w:rsidRDefault="003F1113" w:rsidP="003F1113">
            <w:pPr>
              <w:rPr>
                <w:rFonts w:ascii="Arial" w:hAnsi="Arial" w:cs="Arial"/>
                <w:color w:val="000000"/>
                <w:sz w:val="24"/>
                <w:szCs w:val="24"/>
              </w:rPr>
            </w:pPr>
            <w:r w:rsidRPr="00E64528">
              <w:rPr>
                <w:rFonts w:ascii="Arial" w:hAnsi="Arial" w:cs="Arial"/>
                <w:b/>
                <w:color w:val="000000"/>
                <w:sz w:val="24"/>
                <w:szCs w:val="24"/>
              </w:rPr>
              <w:t>Descripción</w:t>
            </w:r>
          </w:p>
        </w:tc>
        <w:tc>
          <w:tcPr>
            <w:tcW w:w="6515" w:type="dxa"/>
          </w:tcPr>
          <w:p w:rsidR="003F1113" w:rsidRPr="00E64528" w:rsidRDefault="00C0194C" w:rsidP="003F1113">
            <w:pPr>
              <w:rPr>
                <w:rFonts w:ascii="Arial" w:hAnsi="Arial" w:cs="Arial"/>
                <w:color w:val="000000"/>
                <w:sz w:val="24"/>
                <w:szCs w:val="24"/>
              </w:rPr>
            </w:pPr>
            <w:r>
              <w:rPr>
                <w:rFonts w:ascii="Arial" w:hAnsi="Arial" w:cs="Arial"/>
                <w:color w:val="000000"/>
                <w:sz w:val="24"/>
                <w:szCs w:val="24"/>
              </w:rPr>
              <w:t>F</w:t>
            </w:r>
            <w:r w:rsidR="003F1113">
              <w:rPr>
                <w:rFonts w:ascii="Arial" w:hAnsi="Arial" w:cs="Arial"/>
                <w:color w:val="000000"/>
                <w:sz w:val="24"/>
                <w:szCs w:val="24"/>
              </w:rPr>
              <w:t>uerza nuclear débil</w:t>
            </w:r>
          </w:p>
        </w:tc>
      </w:tr>
      <w:tr w:rsidR="003F1113" w:rsidRPr="00E64528" w:rsidTr="003F1113">
        <w:tc>
          <w:tcPr>
            <w:tcW w:w="2518" w:type="dxa"/>
          </w:tcPr>
          <w:p w:rsidR="003F1113" w:rsidRPr="00E64528" w:rsidRDefault="003F1113" w:rsidP="003F1113">
            <w:pPr>
              <w:rPr>
                <w:rFonts w:ascii="Arial" w:hAnsi="Arial" w:cs="Arial"/>
                <w:color w:val="000000"/>
                <w:sz w:val="24"/>
                <w:szCs w:val="24"/>
              </w:rPr>
            </w:pPr>
            <w:r w:rsidRPr="00E64528">
              <w:rPr>
                <w:rFonts w:ascii="Arial" w:hAnsi="Arial" w:cs="Arial"/>
                <w:b/>
                <w:color w:val="000000"/>
                <w:sz w:val="24"/>
                <w:szCs w:val="24"/>
              </w:rPr>
              <w:t xml:space="preserve">Código </w:t>
            </w:r>
            <w:proofErr w:type="spellStart"/>
            <w:r w:rsidRPr="00E64528">
              <w:rPr>
                <w:rFonts w:ascii="Arial" w:hAnsi="Arial" w:cs="Arial"/>
                <w:b/>
                <w:color w:val="000000"/>
                <w:sz w:val="24"/>
                <w:szCs w:val="24"/>
              </w:rPr>
              <w:lastRenderedPageBreak/>
              <w:t>Shutterstock</w:t>
            </w:r>
            <w:proofErr w:type="spellEnd"/>
            <w:r w:rsidRPr="00E64528">
              <w:rPr>
                <w:rFonts w:ascii="Arial" w:hAnsi="Arial" w:cs="Arial"/>
                <w:b/>
                <w:color w:val="000000"/>
                <w:sz w:val="24"/>
                <w:szCs w:val="24"/>
              </w:rPr>
              <w:t xml:space="preserve"> (o URL o la ruta en </w:t>
            </w:r>
            <w:proofErr w:type="spellStart"/>
            <w:r w:rsidRPr="00E64528">
              <w:rPr>
                <w:rFonts w:ascii="Arial" w:hAnsi="Arial" w:cs="Arial"/>
                <w:b/>
                <w:color w:val="000000"/>
                <w:sz w:val="24"/>
                <w:szCs w:val="24"/>
              </w:rPr>
              <w:t>AulaPlaneta</w:t>
            </w:r>
            <w:proofErr w:type="spellEnd"/>
            <w:r w:rsidRPr="00E64528">
              <w:rPr>
                <w:rFonts w:ascii="Arial" w:hAnsi="Arial" w:cs="Arial"/>
                <w:b/>
                <w:color w:val="000000"/>
                <w:sz w:val="24"/>
                <w:szCs w:val="24"/>
              </w:rPr>
              <w:t>)</w:t>
            </w:r>
          </w:p>
        </w:tc>
        <w:tc>
          <w:tcPr>
            <w:tcW w:w="6515" w:type="dxa"/>
          </w:tcPr>
          <w:p w:rsidR="003F1113" w:rsidRDefault="003F1113" w:rsidP="003F1113">
            <w:pPr>
              <w:rPr>
                <w:rFonts w:ascii="Arial" w:hAnsi="Arial" w:cs="Arial"/>
                <w:color w:val="000000"/>
                <w:sz w:val="24"/>
                <w:szCs w:val="24"/>
              </w:rPr>
            </w:pPr>
            <w:del w:id="494" w:author="ASISTENTE ALEJO" w:date="2015-04-23T22:57:00Z">
              <w:r w:rsidDel="0050130F">
                <w:rPr>
                  <w:noProof/>
                  <w:lang w:val="es-ES" w:eastAsia="es-ES"/>
                </w:rPr>
                <w:lastRenderedPageBreak/>
                <w:drawing>
                  <wp:anchor distT="0" distB="0" distL="114300" distR="114300" simplePos="0" relativeHeight="251670528" behindDoc="0" locked="0" layoutInCell="1" allowOverlap="1" wp14:anchorId="4132DE89" wp14:editId="57901462">
                    <wp:simplePos x="0" y="0"/>
                    <wp:positionH relativeFrom="column">
                      <wp:posOffset>146050</wp:posOffset>
                    </wp:positionH>
                    <wp:positionV relativeFrom="paragraph">
                      <wp:posOffset>146685</wp:posOffset>
                    </wp:positionV>
                    <wp:extent cx="2381250" cy="952500"/>
                    <wp:effectExtent l="0" t="0" r="0" b="0"/>
                    <wp:wrapNone/>
                    <wp:docPr id="4" name="Imagen 4" descr="http://astroverada.com/_/Graphics/Extras/npdec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stroverada.com/_/Graphics/Extras/npdecay.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1250" cy="95250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3F1113" w:rsidRDefault="003F1113" w:rsidP="003F1113">
            <w:pPr>
              <w:rPr>
                <w:rFonts w:ascii="Arial" w:hAnsi="Arial" w:cs="Arial"/>
                <w:color w:val="000000"/>
                <w:sz w:val="24"/>
                <w:szCs w:val="24"/>
              </w:rPr>
            </w:pPr>
          </w:p>
          <w:p w:rsidR="003F1113" w:rsidRDefault="0050130F" w:rsidP="003F1113">
            <w:pPr>
              <w:rPr>
                <w:rFonts w:ascii="Arial" w:hAnsi="Arial" w:cs="Arial"/>
                <w:color w:val="000000"/>
                <w:sz w:val="24"/>
                <w:szCs w:val="24"/>
              </w:rPr>
            </w:pPr>
            <w:ins w:id="495" w:author="ASISTENTE ALEJO" w:date="2015-04-23T22:58:00Z">
              <w:r>
                <w:rPr>
                  <w:rFonts w:ascii="Arial" w:hAnsi="Arial" w:cs="Arial"/>
                  <w:noProof/>
                  <w:color w:val="000000"/>
                  <w:sz w:val="24"/>
                  <w:szCs w:val="24"/>
                  <w:lang w:val="es-ES" w:eastAsia="es-ES"/>
                </w:rPr>
                <w:drawing>
                  <wp:inline distT="0" distB="0" distL="0" distR="0" wp14:anchorId="4094FCAB">
                    <wp:extent cx="2383790" cy="95123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3790" cy="951230"/>
                            </a:xfrm>
                            <a:prstGeom prst="rect">
                              <a:avLst/>
                            </a:prstGeom>
                            <a:noFill/>
                          </pic:spPr>
                        </pic:pic>
                      </a:graphicData>
                    </a:graphic>
                  </wp:inline>
                </w:drawing>
              </w:r>
            </w:ins>
          </w:p>
          <w:p w:rsidR="003F1113" w:rsidRDefault="003F1113" w:rsidP="003F1113">
            <w:pPr>
              <w:rPr>
                <w:rFonts w:ascii="Arial" w:hAnsi="Arial" w:cs="Arial"/>
                <w:color w:val="000000"/>
                <w:sz w:val="24"/>
                <w:szCs w:val="24"/>
              </w:rPr>
            </w:pPr>
          </w:p>
          <w:p w:rsidR="003F1113" w:rsidRDefault="003F1113" w:rsidP="003F1113">
            <w:pPr>
              <w:rPr>
                <w:rFonts w:ascii="Arial" w:hAnsi="Arial" w:cs="Arial"/>
                <w:color w:val="000000"/>
                <w:sz w:val="24"/>
                <w:szCs w:val="24"/>
              </w:rPr>
            </w:pPr>
          </w:p>
          <w:p w:rsidR="003F1113" w:rsidRDefault="003F1113" w:rsidP="003F1113">
            <w:pPr>
              <w:rPr>
                <w:rFonts w:ascii="Arial" w:hAnsi="Arial" w:cs="Arial"/>
                <w:color w:val="000000"/>
                <w:sz w:val="24"/>
                <w:szCs w:val="24"/>
              </w:rPr>
            </w:pPr>
          </w:p>
          <w:p w:rsidR="00077B77" w:rsidRDefault="00077B77" w:rsidP="003F1113">
            <w:pPr>
              <w:rPr>
                <w:rFonts w:ascii="Arial" w:hAnsi="Arial" w:cs="Arial"/>
                <w:color w:val="000000"/>
                <w:sz w:val="24"/>
                <w:szCs w:val="24"/>
              </w:rPr>
            </w:pPr>
          </w:p>
          <w:p w:rsidR="00077B77" w:rsidRDefault="00077B77" w:rsidP="00077B77">
            <w:pPr>
              <w:rPr>
                <w:rFonts w:ascii="Arial" w:hAnsi="Arial" w:cs="Arial"/>
                <w:color w:val="000000"/>
              </w:rPr>
            </w:pPr>
            <w:r>
              <w:rPr>
                <w:rFonts w:ascii="Arial" w:hAnsi="Arial" w:cs="Arial"/>
                <w:color w:val="000000"/>
                <w:sz w:val="24"/>
                <w:szCs w:val="24"/>
              </w:rPr>
              <w:t xml:space="preserve">Tomada de: </w:t>
            </w:r>
            <w:hyperlink r:id="rId33" w:history="1">
              <w:r w:rsidRPr="003B1013">
                <w:rPr>
                  <w:rStyle w:val="Hipervnculo"/>
                  <w:rFonts w:ascii="Arial" w:hAnsi="Arial" w:cs="Arial"/>
                </w:rPr>
                <w:t>http://astroverada.com/_/Graphics/Extras/npdecay.jpg</w:t>
              </w:r>
            </w:hyperlink>
          </w:p>
          <w:p w:rsidR="00077B77" w:rsidRDefault="00077B77" w:rsidP="00077B77">
            <w:pPr>
              <w:rPr>
                <w:rFonts w:ascii="Arial" w:hAnsi="Arial" w:cs="Arial"/>
                <w:color w:val="000000"/>
                <w:sz w:val="24"/>
                <w:szCs w:val="24"/>
              </w:rPr>
            </w:pPr>
            <w:r>
              <w:rPr>
                <w:rFonts w:ascii="Arial" w:hAnsi="Arial" w:cs="Arial"/>
                <w:color w:val="000000"/>
                <w:sz w:val="24"/>
                <w:szCs w:val="24"/>
              </w:rPr>
              <w:t>Hacer una gráfica similar. Sugerimos cambiar el color azul por negro, por coherencia en los temas tratados.  Rojo igual.</w:t>
            </w:r>
          </w:p>
          <w:p w:rsidR="003F1113" w:rsidRPr="00E64528" w:rsidRDefault="00077B77" w:rsidP="003F1113">
            <w:pPr>
              <w:rPr>
                <w:rFonts w:ascii="Arial" w:hAnsi="Arial" w:cs="Arial"/>
                <w:color w:val="000000"/>
                <w:sz w:val="24"/>
                <w:szCs w:val="24"/>
              </w:rPr>
            </w:pPr>
            <w:r>
              <w:rPr>
                <w:rFonts w:ascii="Arial" w:hAnsi="Arial" w:cs="Arial"/>
                <w:color w:val="000000"/>
                <w:sz w:val="24"/>
                <w:szCs w:val="24"/>
              </w:rPr>
              <w:t>Fondo verde.</w:t>
            </w:r>
          </w:p>
        </w:tc>
      </w:tr>
      <w:tr w:rsidR="003F1113" w:rsidRPr="00E64528" w:rsidTr="003F1113">
        <w:tc>
          <w:tcPr>
            <w:tcW w:w="2518" w:type="dxa"/>
          </w:tcPr>
          <w:p w:rsidR="003F1113" w:rsidRPr="00E64528" w:rsidRDefault="003F1113" w:rsidP="003F1113">
            <w:pPr>
              <w:rPr>
                <w:rFonts w:ascii="Arial" w:hAnsi="Arial" w:cs="Arial"/>
                <w:color w:val="000000"/>
                <w:sz w:val="24"/>
                <w:szCs w:val="24"/>
              </w:rPr>
            </w:pPr>
            <w:r w:rsidRPr="00E64528">
              <w:rPr>
                <w:rFonts w:ascii="Arial" w:hAnsi="Arial" w:cs="Arial"/>
                <w:b/>
                <w:color w:val="000000"/>
                <w:sz w:val="24"/>
                <w:szCs w:val="24"/>
              </w:rPr>
              <w:lastRenderedPageBreak/>
              <w:t>Pie de imagen</w:t>
            </w:r>
          </w:p>
        </w:tc>
        <w:tc>
          <w:tcPr>
            <w:tcW w:w="6515" w:type="dxa"/>
          </w:tcPr>
          <w:p w:rsidR="003F1113" w:rsidRPr="00E64528" w:rsidRDefault="003F1113" w:rsidP="003F1113">
            <w:pPr>
              <w:rPr>
                <w:rFonts w:ascii="Arial" w:hAnsi="Arial" w:cs="Arial"/>
                <w:color w:val="000000"/>
                <w:sz w:val="24"/>
                <w:szCs w:val="24"/>
              </w:rPr>
            </w:pPr>
          </w:p>
        </w:tc>
      </w:tr>
    </w:tbl>
    <w:p w:rsidR="003F1113" w:rsidRDefault="003F1113" w:rsidP="00C82D59">
      <w:pPr>
        <w:spacing w:after="0"/>
        <w:rPr>
          <w:rFonts w:ascii="Arial" w:hAnsi="Arial" w:cs="Arial"/>
          <w:lang w:val="es-MX"/>
        </w:rPr>
      </w:pPr>
    </w:p>
    <w:p w:rsidR="00D60DDE" w:rsidRDefault="00D60DDE" w:rsidP="00C82D59">
      <w:pPr>
        <w:spacing w:after="0"/>
        <w:rPr>
          <w:rFonts w:ascii="Arial" w:hAnsi="Arial" w:cs="Arial"/>
          <w:lang w:val="es-MX"/>
        </w:rPr>
      </w:pPr>
      <w:r>
        <w:rPr>
          <w:rFonts w:ascii="Arial" w:hAnsi="Arial" w:cs="Arial"/>
          <w:lang w:val="es-MX"/>
        </w:rPr>
        <w:t>En el siguiente enlace puedes profundizar en tus conocimientos sobre la fuerza nuclear débil</w:t>
      </w:r>
      <w:r w:rsidRPr="0050130F">
        <w:rPr>
          <w:rFonts w:ascii="Arial" w:hAnsi="Arial" w:cs="Arial"/>
          <w:lang w:val="es-MX"/>
        </w:rPr>
        <w:t>.</w:t>
      </w:r>
      <w:r w:rsidRPr="0050130F">
        <w:rPr>
          <w:rFonts w:ascii="Arial" w:hAnsi="Arial" w:cs="Arial"/>
          <w:color w:val="000000" w:themeColor="text1"/>
          <w:lang w:val="es-MX"/>
          <w:rPrChange w:id="496" w:author="ASISTENTE ALEJO" w:date="2015-04-23T22:59:00Z">
            <w:rPr>
              <w:rFonts w:ascii="Arial" w:hAnsi="Arial" w:cs="Arial"/>
              <w:lang w:val="es-MX"/>
            </w:rPr>
          </w:rPrChange>
        </w:rPr>
        <w:t xml:space="preserve"> </w:t>
      </w:r>
      <w:r w:rsidR="004152CF" w:rsidRPr="0050130F">
        <w:rPr>
          <w:color w:val="000000" w:themeColor="text1"/>
          <w:rPrChange w:id="497" w:author="ASISTENTE ALEJO" w:date="2015-04-23T22:59:00Z">
            <w:rPr/>
          </w:rPrChange>
        </w:rPr>
        <w:fldChar w:fldCharType="begin"/>
      </w:r>
      <w:r w:rsidR="004152CF" w:rsidRPr="0050130F">
        <w:rPr>
          <w:color w:val="000000" w:themeColor="text1"/>
          <w:rPrChange w:id="498" w:author="ASISTENTE ALEJO" w:date="2015-04-23T22:59:00Z">
            <w:rPr/>
          </w:rPrChange>
        </w:rPr>
        <w:instrText xml:space="preserve"> HYPERLINK "http://astroverada.com/_/Main/T_weak.html" </w:instrText>
      </w:r>
      <w:r w:rsidR="004152CF" w:rsidRPr="0050130F">
        <w:rPr>
          <w:color w:val="000000" w:themeColor="text1"/>
          <w:rPrChange w:id="499" w:author="ASISTENTE ALEJO" w:date="2015-04-23T22:59:00Z">
            <w:rPr/>
          </w:rPrChange>
        </w:rPr>
        <w:fldChar w:fldCharType="separate"/>
      </w:r>
      <w:r w:rsidRPr="0050130F">
        <w:rPr>
          <w:rStyle w:val="Hipervnculo"/>
          <w:rFonts w:ascii="Arial" w:hAnsi="Arial" w:cs="Arial"/>
          <w:color w:val="000000" w:themeColor="text1"/>
          <w:lang w:val="es-MX"/>
          <w:rPrChange w:id="500" w:author="ASISTENTE ALEJO" w:date="2015-04-23T22:59:00Z">
            <w:rPr>
              <w:rStyle w:val="Hipervnculo"/>
              <w:rFonts w:ascii="Arial" w:hAnsi="Arial" w:cs="Arial"/>
              <w:lang w:val="es-MX"/>
            </w:rPr>
          </w:rPrChange>
        </w:rPr>
        <w:t>[VE</w:t>
      </w:r>
      <w:r w:rsidRPr="0050130F">
        <w:rPr>
          <w:rStyle w:val="Hipervnculo"/>
          <w:rFonts w:ascii="Arial" w:hAnsi="Arial" w:cs="Arial"/>
          <w:color w:val="000000" w:themeColor="text1"/>
          <w:lang w:val="es-MX"/>
          <w:rPrChange w:id="501" w:author="ASISTENTE ALEJO" w:date="2015-04-23T22:59:00Z">
            <w:rPr>
              <w:rStyle w:val="Hipervnculo"/>
              <w:rFonts w:ascii="Arial" w:hAnsi="Arial" w:cs="Arial"/>
              <w:lang w:val="es-MX"/>
            </w:rPr>
          </w:rPrChange>
        </w:rPr>
        <w:t>R</w:t>
      </w:r>
      <w:r w:rsidRPr="0050130F">
        <w:rPr>
          <w:rStyle w:val="Hipervnculo"/>
          <w:rFonts w:ascii="Arial" w:hAnsi="Arial" w:cs="Arial"/>
          <w:color w:val="000000" w:themeColor="text1"/>
          <w:lang w:val="es-MX"/>
          <w:rPrChange w:id="502" w:author="ASISTENTE ALEJO" w:date="2015-04-23T22:59:00Z">
            <w:rPr>
              <w:rStyle w:val="Hipervnculo"/>
              <w:rFonts w:ascii="Arial" w:hAnsi="Arial" w:cs="Arial"/>
              <w:lang w:val="es-MX"/>
            </w:rPr>
          </w:rPrChange>
        </w:rPr>
        <w:t>]</w:t>
      </w:r>
      <w:r w:rsidR="004152CF" w:rsidRPr="0050130F">
        <w:rPr>
          <w:rStyle w:val="Hipervnculo"/>
          <w:rFonts w:ascii="Arial" w:hAnsi="Arial" w:cs="Arial"/>
          <w:color w:val="000000" w:themeColor="text1"/>
          <w:lang w:val="es-MX"/>
          <w:rPrChange w:id="503" w:author="ASISTENTE ALEJO" w:date="2015-04-23T22:59:00Z">
            <w:rPr>
              <w:rStyle w:val="Hipervnculo"/>
              <w:rFonts w:ascii="Arial" w:hAnsi="Arial" w:cs="Arial"/>
              <w:lang w:val="es-MX"/>
            </w:rPr>
          </w:rPrChange>
        </w:rPr>
        <w:fldChar w:fldCharType="end"/>
      </w:r>
    </w:p>
    <w:p w:rsidR="00D60DDE" w:rsidRDefault="00D60DDE" w:rsidP="00C82D59">
      <w:pPr>
        <w:spacing w:after="0"/>
        <w:rPr>
          <w:rFonts w:ascii="Arial" w:hAnsi="Arial" w:cs="Arial"/>
          <w:lang w:val="es-MX"/>
        </w:rPr>
      </w:pPr>
    </w:p>
    <w:tbl>
      <w:tblPr>
        <w:tblStyle w:val="Tablaconcuadrcula"/>
        <w:tblW w:w="0" w:type="auto"/>
        <w:tblLook w:val="04A0" w:firstRow="1" w:lastRow="0" w:firstColumn="1" w:lastColumn="0" w:noHBand="0" w:noVBand="1"/>
      </w:tblPr>
      <w:tblGrid>
        <w:gridCol w:w="2518"/>
        <w:gridCol w:w="6515"/>
      </w:tblGrid>
      <w:tr w:rsidR="007E5C32" w:rsidRPr="00724E90" w:rsidTr="00051DBD">
        <w:tc>
          <w:tcPr>
            <w:tcW w:w="9033" w:type="dxa"/>
            <w:gridSpan w:val="2"/>
            <w:shd w:val="clear" w:color="auto" w:fill="000000" w:themeFill="text1"/>
          </w:tcPr>
          <w:p w:rsidR="007E5C32" w:rsidRPr="00724E90" w:rsidRDefault="007E5C32" w:rsidP="00051DBD">
            <w:pPr>
              <w:jc w:val="center"/>
              <w:rPr>
                <w:rFonts w:ascii="Arial" w:hAnsi="Arial" w:cs="Arial"/>
                <w:b/>
                <w:color w:val="FFFFFF" w:themeColor="background1"/>
                <w:sz w:val="24"/>
                <w:szCs w:val="24"/>
              </w:rPr>
            </w:pPr>
            <w:r w:rsidRPr="00724E90">
              <w:rPr>
                <w:rFonts w:ascii="Arial" w:hAnsi="Arial" w:cs="Arial"/>
                <w:b/>
                <w:color w:val="FFFFFF" w:themeColor="background1"/>
                <w:sz w:val="24"/>
                <w:szCs w:val="24"/>
              </w:rPr>
              <w:t>Practica: recurso nuevo</w:t>
            </w:r>
          </w:p>
        </w:tc>
      </w:tr>
      <w:tr w:rsidR="007E5C32" w:rsidRPr="00724E90" w:rsidTr="00051DBD">
        <w:tc>
          <w:tcPr>
            <w:tcW w:w="2518" w:type="dxa"/>
          </w:tcPr>
          <w:p w:rsidR="007E5C32" w:rsidRPr="00724E90" w:rsidRDefault="007E5C32" w:rsidP="00051DBD">
            <w:pPr>
              <w:rPr>
                <w:rFonts w:ascii="Arial" w:hAnsi="Arial" w:cs="Arial"/>
                <w:b/>
                <w:color w:val="000000"/>
                <w:sz w:val="24"/>
                <w:szCs w:val="24"/>
              </w:rPr>
            </w:pPr>
            <w:r w:rsidRPr="00724E90">
              <w:rPr>
                <w:rFonts w:ascii="Arial" w:hAnsi="Arial" w:cs="Arial"/>
                <w:b/>
                <w:color w:val="000000"/>
                <w:sz w:val="24"/>
                <w:szCs w:val="24"/>
              </w:rPr>
              <w:t>Código</w:t>
            </w:r>
          </w:p>
        </w:tc>
        <w:tc>
          <w:tcPr>
            <w:tcW w:w="6515" w:type="dxa"/>
          </w:tcPr>
          <w:p w:rsidR="007E5C32" w:rsidRPr="00724E90" w:rsidRDefault="001D5AF7" w:rsidP="00051DBD">
            <w:pPr>
              <w:rPr>
                <w:rFonts w:ascii="Arial" w:hAnsi="Arial" w:cs="Arial"/>
                <w:b/>
                <w:color w:val="000000"/>
                <w:sz w:val="24"/>
                <w:szCs w:val="24"/>
              </w:rPr>
            </w:pPr>
            <w:r>
              <w:rPr>
                <w:rFonts w:ascii="Arial" w:hAnsi="Arial" w:cs="Arial"/>
                <w:color w:val="000000"/>
                <w:sz w:val="24"/>
                <w:szCs w:val="24"/>
              </w:rPr>
              <w:t>CN_07_11</w:t>
            </w:r>
            <w:r w:rsidRPr="00D06DA6">
              <w:rPr>
                <w:rFonts w:ascii="Arial" w:hAnsi="Arial" w:cs="Arial"/>
                <w:color w:val="000000"/>
                <w:sz w:val="24"/>
                <w:szCs w:val="24"/>
              </w:rPr>
              <w:t>_REC</w:t>
            </w:r>
            <w:r>
              <w:rPr>
                <w:rFonts w:ascii="Arial" w:hAnsi="Arial" w:cs="Arial"/>
                <w:color w:val="000000"/>
                <w:sz w:val="24"/>
                <w:szCs w:val="24"/>
              </w:rPr>
              <w:t>6</w:t>
            </w:r>
            <w:r w:rsidRPr="00D06DA6">
              <w:rPr>
                <w:rFonts w:ascii="Arial" w:hAnsi="Arial" w:cs="Arial"/>
                <w:color w:val="000000"/>
                <w:sz w:val="24"/>
                <w:szCs w:val="24"/>
              </w:rPr>
              <w:t>0</w:t>
            </w:r>
          </w:p>
        </w:tc>
      </w:tr>
      <w:tr w:rsidR="007E5C32" w:rsidRPr="00724E90" w:rsidTr="00051DBD">
        <w:tc>
          <w:tcPr>
            <w:tcW w:w="2518" w:type="dxa"/>
          </w:tcPr>
          <w:p w:rsidR="007E5C32" w:rsidRPr="00724E90" w:rsidRDefault="007E5C32" w:rsidP="00051DBD">
            <w:pPr>
              <w:rPr>
                <w:rFonts w:ascii="Arial" w:hAnsi="Arial" w:cs="Arial"/>
                <w:color w:val="000000"/>
                <w:sz w:val="24"/>
                <w:szCs w:val="24"/>
              </w:rPr>
            </w:pPr>
            <w:r w:rsidRPr="00724E90">
              <w:rPr>
                <w:rFonts w:ascii="Arial" w:hAnsi="Arial" w:cs="Arial"/>
                <w:b/>
                <w:color w:val="000000"/>
                <w:sz w:val="24"/>
                <w:szCs w:val="24"/>
              </w:rPr>
              <w:t>Título</w:t>
            </w:r>
          </w:p>
        </w:tc>
        <w:tc>
          <w:tcPr>
            <w:tcW w:w="6515" w:type="dxa"/>
          </w:tcPr>
          <w:p w:rsidR="007E5C32" w:rsidRPr="00724E90" w:rsidRDefault="00FE2E18" w:rsidP="00051DBD">
            <w:pPr>
              <w:rPr>
                <w:rFonts w:ascii="Arial" w:hAnsi="Arial" w:cs="Arial"/>
                <w:b/>
                <w:sz w:val="24"/>
                <w:szCs w:val="24"/>
              </w:rPr>
            </w:pPr>
            <w:del w:id="504" w:author="ASISTENTE ALEJO" w:date="2015-04-23T22:59:00Z">
              <w:r w:rsidRPr="00724E90" w:rsidDel="0050130F">
                <w:rPr>
                  <w:rFonts w:ascii="Arial" w:hAnsi="Arial" w:cs="Arial"/>
                  <w:b/>
                  <w:sz w:val="24"/>
                  <w:szCs w:val="24"/>
                </w:rPr>
                <w:delText xml:space="preserve">Refuerza: </w:delText>
              </w:r>
            </w:del>
            <w:r w:rsidRPr="00724E90">
              <w:rPr>
                <w:rFonts w:ascii="Arial" w:hAnsi="Arial" w:cs="Arial"/>
                <w:b/>
                <w:sz w:val="24"/>
                <w:szCs w:val="24"/>
              </w:rPr>
              <w:t xml:space="preserve">Verifica tus </w:t>
            </w:r>
            <w:r w:rsidR="00085723" w:rsidRPr="00724E90">
              <w:rPr>
                <w:rFonts w:ascii="Arial" w:hAnsi="Arial" w:cs="Arial"/>
                <w:b/>
                <w:sz w:val="24"/>
                <w:szCs w:val="24"/>
              </w:rPr>
              <w:t xml:space="preserve">conocimientos sobre fuerza </w:t>
            </w:r>
            <w:r w:rsidRPr="00724E90">
              <w:rPr>
                <w:rFonts w:ascii="Arial" w:hAnsi="Arial" w:cs="Arial"/>
                <w:b/>
                <w:sz w:val="24"/>
                <w:szCs w:val="24"/>
              </w:rPr>
              <w:t>nuclear</w:t>
            </w:r>
          </w:p>
          <w:p w:rsidR="007E5C32" w:rsidRPr="00724E90" w:rsidRDefault="007E5C32" w:rsidP="00051DBD">
            <w:pPr>
              <w:rPr>
                <w:rFonts w:ascii="Arial" w:hAnsi="Arial" w:cs="Arial"/>
                <w:color w:val="000000"/>
                <w:sz w:val="24"/>
                <w:szCs w:val="24"/>
              </w:rPr>
            </w:pPr>
          </w:p>
        </w:tc>
      </w:tr>
      <w:tr w:rsidR="007E5C32" w:rsidRPr="00724E90" w:rsidTr="00051DBD">
        <w:tc>
          <w:tcPr>
            <w:tcW w:w="2518" w:type="dxa"/>
          </w:tcPr>
          <w:p w:rsidR="007E5C32" w:rsidRPr="00724E90" w:rsidRDefault="007E5C32" w:rsidP="00051DBD">
            <w:pPr>
              <w:rPr>
                <w:rFonts w:ascii="Arial" w:hAnsi="Arial" w:cs="Arial"/>
                <w:color w:val="000000"/>
                <w:sz w:val="24"/>
                <w:szCs w:val="24"/>
              </w:rPr>
            </w:pPr>
            <w:r w:rsidRPr="00724E90">
              <w:rPr>
                <w:rFonts w:ascii="Arial" w:hAnsi="Arial" w:cs="Arial"/>
                <w:b/>
                <w:color w:val="000000"/>
                <w:sz w:val="24"/>
                <w:szCs w:val="24"/>
              </w:rPr>
              <w:t>Descripción</w:t>
            </w:r>
          </w:p>
        </w:tc>
        <w:tc>
          <w:tcPr>
            <w:tcW w:w="6515" w:type="dxa"/>
          </w:tcPr>
          <w:p w:rsidR="007E5C32" w:rsidRPr="00724E90" w:rsidRDefault="007E5C32" w:rsidP="00051DBD">
            <w:pPr>
              <w:rPr>
                <w:rFonts w:ascii="Arial" w:hAnsi="Arial" w:cs="Arial"/>
                <w:color w:val="000000" w:themeColor="text1"/>
                <w:sz w:val="24"/>
                <w:szCs w:val="24"/>
              </w:rPr>
            </w:pPr>
          </w:p>
          <w:p w:rsidR="00724E90" w:rsidRPr="00724E90" w:rsidDel="00B42B24" w:rsidRDefault="00724E90" w:rsidP="00B42B24">
            <w:pPr>
              <w:rPr>
                <w:del w:id="505" w:author="ASISTENTE ALEJO" w:date="2015-04-23T22:59:00Z"/>
                <w:rFonts w:ascii="Arial" w:hAnsi="Arial" w:cs="Arial"/>
                <w:sz w:val="24"/>
                <w:szCs w:val="24"/>
                <w:lang w:val="es-ES_tradnl"/>
              </w:rPr>
            </w:pPr>
            <w:r w:rsidRPr="00724E90">
              <w:rPr>
                <w:rFonts w:ascii="Arial" w:hAnsi="Arial" w:cs="Arial"/>
                <w:sz w:val="24"/>
                <w:szCs w:val="24"/>
                <w:lang w:val="es-ES_tradnl"/>
              </w:rPr>
              <w:t xml:space="preserve">Actividad que consiste en completar un texto relacionado con las fuerzas nucleares fuertes y débiles.  </w:t>
            </w:r>
            <w:del w:id="506" w:author="ASISTENTE ALEJO" w:date="2015-04-23T22:59:00Z">
              <w:r w:rsidRPr="00724E90" w:rsidDel="00B42B24">
                <w:rPr>
                  <w:rFonts w:ascii="Arial" w:hAnsi="Arial" w:cs="Arial"/>
                  <w:sz w:val="24"/>
                  <w:szCs w:val="24"/>
                  <w:lang w:val="es-ES_tradnl"/>
                </w:rPr>
                <w:delText>M2A</w:delText>
              </w:r>
              <w:r w:rsidR="001D5AF7" w:rsidDel="00B42B24">
                <w:rPr>
                  <w:rFonts w:ascii="Arial" w:hAnsi="Arial" w:cs="Arial"/>
                  <w:sz w:val="24"/>
                  <w:szCs w:val="24"/>
                  <w:lang w:val="es-ES_tradnl"/>
                </w:rPr>
                <w:delText xml:space="preserve"> </w:delText>
              </w:r>
              <w:r w:rsidR="001D5AF7" w:rsidDel="00B42B24">
                <w:rPr>
                  <w:rFonts w:ascii="Arial" w:hAnsi="Arial" w:cs="Arial"/>
                  <w:color w:val="000000"/>
                  <w:sz w:val="24"/>
                  <w:szCs w:val="24"/>
                </w:rPr>
                <w:delText>CN_07_11</w:delText>
              </w:r>
              <w:r w:rsidR="001D5AF7" w:rsidRPr="00D06DA6" w:rsidDel="00B42B24">
                <w:rPr>
                  <w:rFonts w:ascii="Arial" w:hAnsi="Arial" w:cs="Arial"/>
                  <w:color w:val="000000"/>
                  <w:sz w:val="24"/>
                  <w:szCs w:val="24"/>
                </w:rPr>
                <w:delText>_REC</w:delText>
              </w:r>
              <w:r w:rsidR="001D5AF7" w:rsidDel="00B42B24">
                <w:rPr>
                  <w:rFonts w:ascii="Arial" w:hAnsi="Arial" w:cs="Arial"/>
                  <w:color w:val="000000"/>
                  <w:sz w:val="24"/>
                  <w:szCs w:val="24"/>
                </w:rPr>
                <w:delText>6</w:delText>
              </w:r>
              <w:r w:rsidR="001D5AF7" w:rsidRPr="00D06DA6" w:rsidDel="00B42B24">
                <w:rPr>
                  <w:rFonts w:ascii="Arial" w:hAnsi="Arial" w:cs="Arial"/>
                  <w:color w:val="000000"/>
                  <w:sz w:val="24"/>
                  <w:szCs w:val="24"/>
                </w:rPr>
                <w:delText>0</w:delText>
              </w:r>
            </w:del>
          </w:p>
          <w:p w:rsidR="007E5C32" w:rsidRPr="00724E90" w:rsidRDefault="007E5C32" w:rsidP="00B42B24">
            <w:pPr>
              <w:rPr>
                <w:rFonts w:ascii="Arial" w:hAnsi="Arial" w:cs="Arial"/>
                <w:color w:val="000000"/>
                <w:sz w:val="24"/>
                <w:szCs w:val="24"/>
              </w:rPr>
              <w:pPrChange w:id="507" w:author="ASISTENTE ALEJO" w:date="2015-04-23T22:59:00Z">
                <w:pPr/>
              </w:pPrChange>
            </w:pPr>
          </w:p>
        </w:tc>
      </w:tr>
    </w:tbl>
    <w:p w:rsidR="007E5C32" w:rsidRDefault="007E5C32" w:rsidP="00C82D59">
      <w:pPr>
        <w:spacing w:after="0"/>
        <w:rPr>
          <w:rFonts w:ascii="Arial" w:hAnsi="Arial" w:cs="Arial"/>
          <w:lang w:val="es-MX"/>
        </w:rPr>
      </w:pPr>
    </w:p>
    <w:p w:rsidR="007E5C32" w:rsidRDefault="007E5C32" w:rsidP="00C82D59">
      <w:pPr>
        <w:spacing w:after="0"/>
        <w:rPr>
          <w:rFonts w:ascii="Arial" w:hAnsi="Arial" w:cs="Arial"/>
          <w:lang w:val="es-MX"/>
        </w:rPr>
      </w:pPr>
    </w:p>
    <w:p w:rsidR="00D60DDE" w:rsidRDefault="00D60DDE" w:rsidP="00C82D59">
      <w:pPr>
        <w:spacing w:after="0"/>
        <w:rPr>
          <w:rFonts w:ascii="Arial" w:hAnsi="Arial" w:cs="Arial"/>
          <w:lang w:val="es-MX"/>
        </w:rPr>
      </w:pPr>
    </w:p>
    <w:p w:rsidR="00612696" w:rsidRPr="00612696" w:rsidRDefault="00B95E74" w:rsidP="00612696">
      <w:pPr>
        <w:spacing w:after="0"/>
        <w:rPr>
          <w:rFonts w:ascii="Arial" w:hAnsi="Arial" w:cs="Arial"/>
          <w:b/>
        </w:rPr>
      </w:pPr>
      <w:r w:rsidRPr="008447ED">
        <w:rPr>
          <w:rFonts w:ascii="Arial" w:hAnsi="Arial" w:cs="Arial"/>
          <w:highlight w:val="yellow"/>
        </w:rPr>
        <w:t>[SECCIÓN 2]</w:t>
      </w:r>
      <w:r w:rsidRPr="008447ED">
        <w:rPr>
          <w:rFonts w:ascii="Arial" w:hAnsi="Arial" w:cs="Arial"/>
        </w:rPr>
        <w:t xml:space="preserve"> </w:t>
      </w:r>
      <w:r>
        <w:rPr>
          <w:rFonts w:ascii="Arial" w:hAnsi="Arial" w:cs="Arial"/>
          <w:b/>
        </w:rPr>
        <w:t>2.</w:t>
      </w:r>
      <w:r w:rsidR="007E5C32">
        <w:rPr>
          <w:rFonts w:ascii="Arial" w:hAnsi="Arial" w:cs="Arial"/>
          <w:b/>
        </w:rPr>
        <w:t>5</w:t>
      </w:r>
      <w:r w:rsidRPr="008447ED">
        <w:rPr>
          <w:rFonts w:ascii="Arial" w:hAnsi="Arial" w:cs="Arial"/>
          <w:b/>
        </w:rPr>
        <w:t xml:space="preserve"> </w:t>
      </w:r>
      <w:r>
        <w:rPr>
          <w:rFonts w:ascii="Arial" w:hAnsi="Arial" w:cs="Arial"/>
          <w:b/>
        </w:rPr>
        <w:t>Consolidación</w:t>
      </w:r>
    </w:p>
    <w:p w:rsidR="00612696" w:rsidRPr="00612696" w:rsidRDefault="00612696" w:rsidP="00612696">
      <w:pPr>
        <w:shd w:val="clear" w:color="auto" w:fill="FFFFFF"/>
        <w:spacing w:before="100" w:beforeAutospacing="1" w:after="100" w:afterAutospacing="1"/>
        <w:rPr>
          <w:rFonts w:ascii="Arial" w:eastAsia="Times New Roman" w:hAnsi="Arial" w:cs="Arial"/>
          <w:lang w:val="es-ES" w:eastAsia="es-CO"/>
        </w:rPr>
      </w:pPr>
      <w:r w:rsidRPr="00612696">
        <w:rPr>
          <w:rFonts w:ascii="Arial" w:eastAsia="Times New Roman" w:hAnsi="Arial" w:cs="Arial"/>
          <w:lang w:val="es-ES" w:eastAsia="es-CO"/>
        </w:rPr>
        <w:t>Actividades para consolidar lo que has aprendido en esta sección.</w:t>
      </w:r>
    </w:p>
    <w:p w:rsidR="00C0194C" w:rsidRDefault="00B95E74" w:rsidP="00C82D59">
      <w:pPr>
        <w:spacing w:after="0"/>
        <w:rPr>
          <w:rFonts w:ascii="Arial" w:hAnsi="Arial" w:cs="Arial"/>
          <w:lang w:val="es-MX"/>
        </w:rPr>
      </w:pPr>
      <w:r>
        <w:rPr>
          <w:rFonts w:ascii="Arial" w:hAnsi="Arial" w:cs="Arial"/>
          <w:b/>
        </w:rPr>
        <w:t xml:space="preserve"> </w:t>
      </w:r>
    </w:p>
    <w:tbl>
      <w:tblPr>
        <w:tblStyle w:val="Tablaconcuadrcula"/>
        <w:tblW w:w="0" w:type="auto"/>
        <w:tblLook w:val="04A0" w:firstRow="1" w:lastRow="0" w:firstColumn="1" w:lastColumn="0" w:noHBand="0" w:noVBand="1"/>
      </w:tblPr>
      <w:tblGrid>
        <w:gridCol w:w="2518"/>
        <w:gridCol w:w="6515"/>
      </w:tblGrid>
      <w:tr w:rsidR="00D60DDE" w:rsidRPr="00FD01F4" w:rsidTr="00F23EAE">
        <w:tc>
          <w:tcPr>
            <w:tcW w:w="9033" w:type="dxa"/>
            <w:gridSpan w:val="2"/>
            <w:shd w:val="clear" w:color="auto" w:fill="000000" w:themeFill="text1"/>
          </w:tcPr>
          <w:p w:rsidR="00D60DDE" w:rsidRPr="00FD01F4" w:rsidRDefault="00D60DDE" w:rsidP="00F23EAE">
            <w:pPr>
              <w:jc w:val="center"/>
              <w:rPr>
                <w:rFonts w:ascii="Arial" w:hAnsi="Arial" w:cs="Arial"/>
                <w:b/>
                <w:color w:val="FFFFFF" w:themeColor="background1"/>
                <w:sz w:val="24"/>
                <w:szCs w:val="24"/>
              </w:rPr>
            </w:pPr>
            <w:r w:rsidRPr="00FD01F4">
              <w:rPr>
                <w:rFonts w:ascii="Arial" w:hAnsi="Arial" w:cs="Arial"/>
                <w:b/>
                <w:color w:val="FFFFFF" w:themeColor="background1"/>
                <w:sz w:val="24"/>
                <w:szCs w:val="24"/>
              </w:rPr>
              <w:t>Practica: recurso nuevo</w:t>
            </w:r>
          </w:p>
        </w:tc>
      </w:tr>
      <w:tr w:rsidR="00D60DDE" w:rsidRPr="00FD01F4" w:rsidTr="00F23EAE">
        <w:tc>
          <w:tcPr>
            <w:tcW w:w="2518" w:type="dxa"/>
          </w:tcPr>
          <w:p w:rsidR="00D60DDE" w:rsidRPr="00FD01F4" w:rsidRDefault="00D60DDE" w:rsidP="00F23EAE">
            <w:pPr>
              <w:rPr>
                <w:rFonts w:ascii="Arial" w:hAnsi="Arial" w:cs="Arial"/>
                <w:b/>
                <w:color w:val="000000"/>
                <w:sz w:val="24"/>
                <w:szCs w:val="24"/>
              </w:rPr>
            </w:pPr>
            <w:r w:rsidRPr="00FD01F4">
              <w:rPr>
                <w:rFonts w:ascii="Arial" w:hAnsi="Arial" w:cs="Arial"/>
                <w:b/>
                <w:color w:val="000000"/>
                <w:sz w:val="24"/>
                <w:szCs w:val="24"/>
              </w:rPr>
              <w:t>Código</w:t>
            </w:r>
          </w:p>
        </w:tc>
        <w:tc>
          <w:tcPr>
            <w:tcW w:w="6515" w:type="dxa"/>
          </w:tcPr>
          <w:p w:rsidR="00D60DDE" w:rsidRPr="00FD01F4" w:rsidRDefault="004563C7" w:rsidP="00F23EAE">
            <w:pPr>
              <w:rPr>
                <w:rFonts w:ascii="Arial" w:hAnsi="Arial" w:cs="Arial"/>
                <w:b/>
                <w:color w:val="000000"/>
                <w:sz w:val="24"/>
                <w:szCs w:val="24"/>
              </w:rPr>
            </w:pPr>
            <w:r>
              <w:rPr>
                <w:rFonts w:ascii="Arial" w:hAnsi="Arial" w:cs="Arial"/>
                <w:color w:val="000000"/>
                <w:sz w:val="24"/>
                <w:szCs w:val="24"/>
              </w:rPr>
              <w:t>CN_07_11</w:t>
            </w:r>
            <w:r w:rsidR="00D60DDE" w:rsidRPr="00FD01F4">
              <w:rPr>
                <w:rFonts w:ascii="Arial" w:hAnsi="Arial" w:cs="Arial"/>
                <w:color w:val="000000"/>
                <w:sz w:val="24"/>
                <w:szCs w:val="24"/>
              </w:rPr>
              <w:t>_REC</w:t>
            </w:r>
            <w:r w:rsidR="001D5AF7">
              <w:rPr>
                <w:rFonts w:ascii="Arial" w:hAnsi="Arial" w:cs="Arial"/>
                <w:color w:val="000000"/>
                <w:sz w:val="24"/>
                <w:szCs w:val="24"/>
              </w:rPr>
              <w:t>7</w:t>
            </w:r>
            <w:r w:rsidR="00D60DDE" w:rsidRPr="00FD01F4">
              <w:rPr>
                <w:rFonts w:ascii="Arial" w:hAnsi="Arial" w:cs="Arial"/>
                <w:color w:val="000000"/>
                <w:sz w:val="24"/>
                <w:szCs w:val="24"/>
              </w:rPr>
              <w:t>0</w:t>
            </w:r>
          </w:p>
        </w:tc>
      </w:tr>
      <w:tr w:rsidR="00D60DDE" w:rsidRPr="00FD01F4" w:rsidTr="00F23EAE">
        <w:tc>
          <w:tcPr>
            <w:tcW w:w="2518" w:type="dxa"/>
          </w:tcPr>
          <w:p w:rsidR="00D60DDE" w:rsidRPr="00FD01F4" w:rsidRDefault="00D60DDE" w:rsidP="00F23EAE">
            <w:pPr>
              <w:rPr>
                <w:rFonts w:ascii="Arial" w:hAnsi="Arial" w:cs="Arial"/>
                <w:color w:val="000000"/>
                <w:sz w:val="24"/>
                <w:szCs w:val="24"/>
              </w:rPr>
            </w:pPr>
            <w:r w:rsidRPr="00FD01F4">
              <w:rPr>
                <w:rFonts w:ascii="Arial" w:hAnsi="Arial" w:cs="Arial"/>
                <w:b/>
                <w:color w:val="000000"/>
                <w:sz w:val="24"/>
                <w:szCs w:val="24"/>
              </w:rPr>
              <w:t>Título</w:t>
            </w:r>
          </w:p>
        </w:tc>
        <w:tc>
          <w:tcPr>
            <w:tcW w:w="6515" w:type="dxa"/>
          </w:tcPr>
          <w:p w:rsidR="00D60DDE" w:rsidRPr="00FD01F4" w:rsidRDefault="00D60DDE">
            <w:pPr>
              <w:rPr>
                <w:rFonts w:ascii="Arial" w:hAnsi="Arial" w:cs="Arial"/>
                <w:color w:val="000000"/>
                <w:sz w:val="24"/>
                <w:szCs w:val="24"/>
              </w:rPr>
            </w:pPr>
            <w:r>
              <w:rPr>
                <w:rFonts w:ascii="Arial" w:hAnsi="Arial" w:cs="Arial"/>
                <w:color w:val="000000"/>
                <w:sz w:val="24"/>
                <w:szCs w:val="24"/>
              </w:rPr>
              <w:t xml:space="preserve">Refuerza: Aplica tus conocimientos adquiridos en esta sección. </w:t>
            </w:r>
            <w:del w:id="508" w:author="napoleon melo chavarro" w:date="2015-03-30T13:03:00Z">
              <w:r w:rsidDel="00B76328">
                <w:rPr>
                  <w:rFonts w:ascii="Arial" w:hAnsi="Arial" w:cs="Arial"/>
                  <w:color w:val="000000"/>
                  <w:sz w:val="24"/>
                  <w:szCs w:val="24"/>
                </w:rPr>
                <w:delText>M1B</w:delText>
              </w:r>
              <w:r w:rsidR="00085723" w:rsidDel="00B76328">
                <w:rPr>
                  <w:rFonts w:ascii="Arial" w:hAnsi="Arial" w:cs="Arial"/>
                  <w:color w:val="000000"/>
                  <w:sz w:val="24"/>
                  <w:szCs w:val="24"/>
                </w:rPr>
                <w:delText xml:space="preserve"> </w:delText>
              </w:r>
            </w:del>
          </w:p>
        </w:tc>
      </w:tr>
      <w:tr w:rsidR="00D60DDE" w:rsidRPr="00FD01F4" w:rsidTr="00F23EAE">
        <w:tc>
          <w:tcPr>
            <w:tcW w:w="2518" w:type="dxa"/>
          </w:tcPr>
          <w:p w:rsidR="00D60DDE" w:rsidRPr="00FD01F4" w:rsidRDefault="00D60DDE" w:rsidP="00F23EAE">
            <w:pPr>
              <w:rPr>
                <w:rFonts w:ascii="Arial" w:hAnsi="Arial" w:cs="Arial"/>
                <w:color w:val="000000"/>
                <w:sz w:val="24"/>
                <w:szCs w:val="24"/>
              </w:rPr>
            </w:pPr>
            <w:r w:rsidRPr="00FD01F4">
              <w:rPr>
                <w:rFonts w:ascii="Arial" w:hAnsi="Arial" w:cs="Arial"/>
                <w:b/>
                <w:color w:val="000000"/>
                <w:sz w:val="24"/>
                <w:szCs w:val="24"/>
              </w:rPr>
              <w:t>Descripción</w:t>
            </w:r>
          </w:p>
        </w:tc>
        <w:tc>
          <w:tcPr>
            <w:tcW w:w="6515" w:type="dxa"/>
          </w:tcPr>
          <w:p w:rsidR="00D60DDE" w:rsidRPr="00FD01F4" w:rsidRDefault="00D60DDE" w:rsidP="00B42B24">
            <w:pPr>
              <w:rPr>
                <w:rFonts w:ascii="Arial" w:hAnsi="Arial" w:cs="Arial"/>
                <w:color w:val="000000"/>
                <w:sz w:val="24"/>
                <w:szCs w:val="24"/>
              </w:rPr>
            </w:pPr>
            <w:r>
              <w:rPr>
                <w:rFonts w:ascii="Arial" w:hAnsi="Arial" w:cs="Arial"/>
                <w:color w:val="000000"/>
                <w:sz w:val="24"/>
                <w:szCs w:val="24"/>
              </w:rPr>
              <w:t>Actividad que plantea identificar las características de las principales fuerzas básicas de la naturaleza.</w:t>
            </w:r>
            <w:r w:rsidR="001D5AF7">
              <w:rPr>
                <w:rFonts w:ascii="Arial" w:hAnsi="Arial" w:cs="Arial"/>
                <w:color w:val="000000"/>
                <w:sz w:val="24"/>
                <w:szCs w:val="24"/>
              </w:rPr>
              <w:t xml:space="preserve"> </w:t>
            </w:r>
            <w:ins w:id="509" w:author="napoleon melo chavarro" w:date="2015-03-30T13:03:00Z">
              <w:r w:rsidR="00B76328">
                <w:rPr>
                  <w:rFonts w:ascii="Arial" w:hAnsi="Arial" w:cs="Arial"/>
                  <w:color w:val="000000"/>
                  <w:sz w:val="24"/>
                  <w:szCs w:val="24"/>
                </w:rPr>
                <w:t xml:space="preserve">M1B </w:t>
              </w:r>
            </w:ins>
            <w:del w:id="510" w:author="ASISTENTE ALEJO" w:date="2015-04-23T22:59:00Z">
              <w:r w:rsidR="001D5AF7" w:rsidDel="00B42B24">
                <w:rPr>
                  <w:rFonts w:ascii="Arial" w:hAnsi="Arial" w:cs="Arial"/>
                  <w:color w:val="000000"/>
                  <w:sz w:val="24"/>
                  <w:szCs w:val="24"/>
                </w:rPr>
                <w:lastRenderedPageBreak/>
                <w:delText>CN_07_11</w:delText>
              </w:r>
              <w:r w:rsidR="001D5AF7" w:rsidRPr="00D06DA6" w:rsidDel="00B42B24">
                <w:rPr>
                  <w:rFonts w:ascii="Arial" w:hAnsi="Arial" w:cs="Arial"/>
                  <w:color w:val="000000"/>
                  <w:sz w:val="24"/>
                  <w:szCs w:val="24"/>
                </w:rPr>
                <w:delText>_REC</w:delText>
              </w:r>
              <w:r w:rsidR="001D5AF7" w:rsidDel="00B42B24">
                <w:rPr>
                  <w:rFonts w:ascii="Arial" w:hAnsi="Arial" w:cs="Arial"/>
                  <w:color w:val="000000"/>
                  <w:sz w:val="24"/>
                  <w:szCs w:val="24"/>
                </w:rPr>
                <w:delText>7</w:delText>
              </w:r>
              <w:r w:rsidR="001D5AF7" w:rsidRPr="00D06DA6" w:rsidDel="00B42B24">
                <w:rPr>
                  <w:rFonts w:ascii="Arial" w:hAnsi="Arial" w:cs="Arial"/>
                  <w:color w:val="000000"/>
                  <w:sz w:val="24"/>
                  <w:szCs w:val="24"/>
                </w:rPr>
                <w:delText>0</w:delText>
              </w:r>
            </w:del>
          </w:p>
        </w:tc>
      </w:tr>
    </w:tbl>
    <w:p w:rsidR="00C0194C" w:rsidRDefault="00C0194C" w:rsidP="00C82D59">
      <w:pPr>
        <w:spacing w:after="0"/>
        <w:rPr>
          <w:rFonts w:ascii="Arial" w:hAnsi="Arial" w:cs="Arial"/>
          <w:lang w:val="es-MX"/>
        </w:rPr>
      </w:pPr>
    </w:p>
    <w:p w:rsidR="003F1113" w:rsidRDefault="003F1113" w:rsidP="00C82D59">
      <w:pPr>
        <w:spacing w:after="0"/>
        <w:rPr>
          <w:rFonts w:ascii="Arial" w:hAnsi="Arial" w:cs="Arial"/>
          <w:lang w:val="es-MX"/>
        </w:rPr>
      </w:pPr>
    </w:p>
    <w:p w:rsidR="00D20ABB" w:rsidRDefault="00C0194C" w:rsidP="00D20ABB">
      <w:pPr>
        <w:spacing w:after="0"/>
        <w:rPr>
          <w:rFonts w:ascii="Arial" w:hAnsi="Arial" w:cs="Arial"/>
          <w:b/>
        </w:rPr>
      </w:pPr>
      <w:r w:rsidRPr="008C3795">
        <w:rPr>
          <w:rFonts w:ascii="Arial" w:hAnsi="Arial" w:cs="Arial"/>
          <w:highlight w:val="yellow"/>
        </w:rPr>
        <w:t xml:space="preserve">[SECCIÓN </w:t>
      </w:r>
      <w:r>
        <w:rPr>
          <w:rFonts w:ascii="Arial" w:hAnsi="Arial" w:cs="Arial"/>
          <w:highlight w:val="yellow"/>
        </w:rPr>
        <w:t>1</w:t>
      </w:r>
      <w:r w:rsidRPr="008C3795">
        <w:rPr>
          <w:rFonts w:ascii="Arial" w:hAnsi="Arial" w:cs="Arial"/>
          <w:highlight w:val="yellow"/>
        </w:rPr>
        <w:t>]</w:t>
      </w:r>
      <w:r w:rsidRPr="008C3795">
        <w:rPr>
          <w:rFonts w:ascii="Arial" w:hAnsi="Arial" w:cs="Arial"/>
        </w:rPr>
        <w:t xml:space="preserve"> </w:t>
      </w:r>
      <w:r>
        <w:rPr>
          <w:rFonts w:ascii="Arial" w:hAnsi="Arial" w:cs="Arial"/>
          <w:b/>
        </w:rPr>
        <w:t xml:space="preserve">3 </w:t>
      </w:r>
      <w:r w:rsidRPr="008C3795">
        <w:rPr>
          <w:rFonts w:ascii="Arial" w:hAnsi="Arial" w:cs="Arial"/>
          <w:b/>
        </w:rPr>
        <w:t xml:space="preserve"> </w:t>
      </w:r>
      <w:r>
        <w:rPr>
          <w:rFonts w:ascii="Arial" w:hAnsi="Arial" w:cs="Arial"/>
          <w:b/>
        </w:rPr>
        <w:t>Tipos de fuerzas</w:t>
      </w:r>
    </w:p>
    <w:p w:rsidR="00FA5A1A" w:rsidRDefault="00FA5A1A" w:rsidP="00D20ABB">
      <w:pPr>
        <w:spacing w:after="0"/>
        <w:rPr>
          <w:rFonts w:ascii="Arial" w:hAnsi="Arial" w:cs="Arial"/>
        </w:rPr>
      </w:pPr>
    </w:p>
    <w:p w:rsidR="00FA5A1A" w:rsidRDefault="00FA5A1A" w:rsidP="00D20ABB">
      <w:pPr>
        <w:spacing w:after="0"/>
        <w:rPr>
          <w:rFonts w:ascii="Arial" w:eastAsia="Times New Roman" w:hAnsi="Arial" w:cs="Arial"/>
          <w:b/>
          <w:bCs/>
          <w:lang w:val="es-ES" w:eastAsia="es-CO"/>
        </w:rPr>
      </w:pPr>
      <w:r>
        <w:rPr>
          <w:rFonts w:ascii="Arial" w:hAnsi="Arial" w:cs="Arial"/>
        </w:rPr>
        <w:t xml:space="preserve">Los diferentes tipos de fuerzas que se van estudiar </w:t>
      </w:r>
      <w:del w:id="511" w:author="ASISTENTE ALEJO" w:date="2015-04-23T23:00:00Z">
        <w:r w:rsidDel="00B42B24">
          <w:rPr>
            <w:rFonts w:ascii="Arial" w:hAnsi="Arial" w:cs="Arial"/>
          </w:rPr>
          <w:delText xml:space="preserve"> </w:delText>
        </w:r>
      </w:del>
      <w:r>
        <w:rPr>
          <w:rFonts w:ascii="Arial" w:hAnsi="Arial" w:cs="Arial"/>
        </w:rPr>
        <w:t xml:space="preserve">pueden ser </w:t>
      </w:r>
      <w:del w:id="512" w:author="ASISTENTE ALEJO" w:date="2015-04-23T23:00:00Z">
        <w:r w:rsidDel="00B42B24">
          <w:rPr>
            <w:rFonts w:ascii="Arial" w:hAnsi="Arial" w:cs="Arial"/>
          </w:rPr>
          <w:delText xml:space="preserve"> </w:delText>
        </w:r>
      </w:del>
      <w:r>
        <w:rPr>
          <w:rFonts w:ascii="Arial" w:hAnsi="Arial" w:cs="Arial"/>
        </w:rPr>
        <w:t>explicados en términos de las fuerzas fundamentales o básicas de la naturaleza y se clasifican en dos grandes grupos:</w:t>
      </w:r>
      <w:r w:rsidRPr="00FA5A1A">
        <w:rPr>
          <w:rFonts w:ascii="Arial" w:eastAsia="Times New Roman" w:hAnsi="Arial" w:cs="Arial"/>
          <w:lang w:val="es-ES" w:eastAsia="es-CO"/>
        </w:rPr>
        <w:t xml:space="preserve"> </w:t>
      </w:r>
      <w:r w:rsidRPr="00D20ABB">
        <w:rPr>
          <w:rFonts w:ascii="Arial" w:eastAsia="Times New Roman" w:hAnsi="Arial" w:cs="Arial"/>
          <w:lang w:val="es-ES" w:eastAsia="es-CO"/>
        </w:rPr>
        <w:t xml:space="preserve">fuerzas de </w:t>
      </w:r>
      <w:r w:rsidRPr="00D20ABB">
        <w:rPr>
          <w:rFonts w:ascii="Arial" w:eastAsia="Times New Roman" w:hAnsi="Arial" w:cs="Arial"/>
          <w:b/>
          <w:bCs/>
          <w:lang w:val="es-ES" w:eastAsia="es-CO"/>
        </w:rPr>
        <w:t>contacto</w:t>
      </w:r>
      <w:r>
        <w:rPr>
          <w:rFonts w:ascii="Arial" w:eastAsia="Times New Roman" w:hAnsi="Arial" w:cs="Arial"/>
          <w:lang w:val="es-ES" w:eastAsia="es-CO"/>
        </w:rPr>
        <w:t xml:space="preserve"> y fuerzas</w:t>
      </w:r>
      <w:r w:rsidRPr="00D20ABB">
        <w:rPr>
          <w:rFonts w:ascii="Arial" w:eastAsia="Times New Roman" w:hAnsi="Arial" w:cs="Arial"/>
          <w:lang w:val="es-ES" w:eastAsia="es-CO"/>
        </w:rPr>
        <w:t xml:space="preserve"> </w:t>
      </w:r>
      <w:r w:rsidRPr="00D20ABB">
        <w:rPr>
          <w:rFonts w:ascii="Arial" w:eastAsia="Times New Roman" w:hAnsi="Arial" w:cs="Arial"/>
          <w:b/>
          <w:bCs/>
          <w:lang w:val="es-ES" w:eastAsia="es-CO"/>
        </w:rPr>
        <w:t>a distancia</w:t>
      </w:r>
    </w:p>
    <w:p w:rsidR="00F057BC" w:rsidRDefault="00F057BC" w:rsidP="00D20ABB">
      <w:pPr>
        <w:spacing w:after="0"/>
        <w:rPr>
          <w:rFonts w:ascii="Arial" w:eastAsia="Times New Roman" w:hAnsi="Arial" w:cs="Arial"/>
          <w:b/>
          <w:bCs/>
          <w:lang w:val="es-ES" w:eastAsia="es-CO"/>
        </w:rPr>
      </w:pPr>
    </w:p>
    <w:p w:rsidR="00F057BC" w:rsidRPr="00FA5A1A" w:rsidRDefault="00F057BC" w:rsidP="00D20ABB">
      <w:pPr>
        <w:spacing w:after="0"/>
        <w:rPr>
          <w:rFonts w:ascii="Arial" w:hAnsi="Arial" w:cs="Arial"/>
        </w:rPr>
      </w:pPr>
    </w:p>
    <w:tbl>
      <w:tblPr>
        <w:tblStyle w:val="Tablaconcuadrcula"/>
        <w:tblW w:w="0" w:type="auto"/>
        <w:tblLook w:val="04A0" w:firstRow="1" w:lastRow="0" w:firstColumn="1" w:lastColumn="0" w:noHBand="0" w:noVBand="1"/>
      </w:tblPr>
      <w:tblGrid>
        <w:gridCol w:w="2485"/>
        <w:gridCol w:w="6343"/>
      </w:tblGrid>
      <w:tr w:rsidR="00FA5A1A" w:rsidRPr="00E64528" w:rsidTr="00F057BC">
        <w:tc>
          <w:tcPr>
            <w:tcW w:w="8828" w:type="dxa"/>
            <w:gridSpan w:val="2"/>
            <w:shd w:val="clear" w:color="auto" w:fill="0D0D0D" w:themeFill="text1" w:themeFillTint="F2"/>
          </w:tcPr>
          <w:p w:rsidR="00FA5A1A" w:rsidRPr="00E64528" w:rsidRDefault="00FA5A1A" w:rsidP="00F23EAE">
            <w:pPr>
              <w:jc w:val="center"/>
              <w:rPr>
                <w:rFonts w:ascii="Arial" w:hAnsi="Arial" w:cs="Arial"/>
                <w:b/>
                <w:color w:val="FFFFFF" w:themeColor="background1"/>
                <w:sz w:val="24"/>
                <w:szCs w:val="24"/>
              </w:rPr>
            </w:pPr>
            <w:r w:rsidRPr="00E64528">
              <w:rPr>
                <w:rFonts w:ascii="Arial" w:hAnsi="Arial" w:cs="Arial"/>
                <w:b/>
                <w:color w:val="FFFFFF" w:themeColor="background1"/>
                <w:sz w:val="24"/>
                <w:szCs w:val="24"/>
              </w:rPr>
              <w:t>Imagen (fotografía, gráfica o ilustración)</w:t>
            </w:r>
          </w:p>
        </w:tc>
      </w:tr>
      <w:tr w:rsidR="00FA5A1A" w:rsidRPr="00E64528" w:rsidTr="00F057BC">
        <w:tc>
          <w:tcPr>
            <w:tcW w:w="2485" w:type="dxa"/>
          </w:tcPr>
          <w:p w:rsidR="00FA5A1A" w:rsidRPr="00E64528" w:rsidRDefault="00FA5A1A" w:rsidP="00F23EAE">
            <w:pPr>
              <w:rPr>
                <w:rFonts w:ascii="Arial" w:hAnsi="Arial" w:cs="Arial"/>
                <w:b/>
                <w:color w:val="000000"/>
                <w:sz w:val="24"/>
                <w:szCs w:val="24"/>
              </w:rPr>
            </w:pPr>
            <w:r w:rsidRPr="00E64528">
              <w:rPr>
                <w:rFonts w:ascii="Arial" w:hAnsi="Arial" w:cs="Arial"/>
                <w:b/>
                <w:color w:val="000000"/>
                <w:sz w:val="24"/>
                <w:szCs w:val="24"/>
              </w:rPr>
              <w:t>Código</w:t>
            </w:r>
          </w:p>
        </w:tc>
        <w:tc>
          <w:tcPr>
            <w:tcW w:w="6343" w:type="dxa"/>
          </w:tcPr>
          <w:p w:rsidR="00FA5A1A" w:rsidRPr="00E64528" w:rsidRDefault="00FA5A1A" w:rsidP="004563C7">
            <w:pPr>
              <w:rPr>
                <w:rFonts w:ascii="Arial" w:hAnsi="Arial" w:cs="Arial"/>
                <w:b/>
                <w:color w:val="000000"/>
                <w:sz w:val="24"/>
                <w:szCs w:val="24"/>
              </w:rPr>
            </w:pPr>
            <w:r w:rsidRPr="00E64528">
              <w:rPr>
                <w:rFonts w:ascii="Arial" w:hAnsi="Arial" w:cs="Arial"/>
                <w:color w:val="000000"/>
                <w:sz w:val="24"/>
                <w:szCs w:val="24"/>
              </w:rPr>
              <w:t>CN_07_11</w:t>
            </w:r>
            <w:r w:rsidR="004563C7">
              <w:rPr>
                <w:rFonts w:ascii="Arial" w:hAnsi="Arial" w:cs="Arial"/>
                <w:color w:val="000000"/>
                <w:sz w:val="24"/>
                <w:szCs w:val="24"/>
              </w:rPr>
              <w:t>_</w:t>
            </w:r>
            <w:r>
              <w:rPr>
                <w:rFonts w:ascii="Arial" w:hAnsi="Arial" w:cs="Arial"/>
                <w:color w:val="000000"/>
                <w:sz w:val="24"/>
                <w:szCs w:val="24"/>
              </w:rPr>
              <w:t>IMG10</w:t>
            </w:r>
          </w:p>
        </w:tc>
      </w:tr>
      <w:tr w:rsidR="00FA5A1A" w:rsidRPr="00E64528" w:rsidTr="00F057BC">
        <w:tc>
          <w:tcPr>
            <w:tcW w:w="2485" w:type="dxa"/>
          </w:tcPr>
          <w:p w:rsidR="00FA5A1A" w:rsidRPr="00E64528" w:rsidRDefault="00FA5A1A" w:rsidP="00F23EAE">
            <w:pPr>
              <w:rPr>
                <w:rFonts w:ascii="Arial" w:hAnsi="Arial" w:cs="Arial"/>
                <w:color w:val="000000"/>
                <w:sz w:val="24"/>
                <w:szCs w:val="24"/>
              </w:rPr>
            </w:pPr>
            <w:r w:rsidRPr="00E64528">
              <w:rPr>
                <w:rFonts w:ascii="Arial" w:hAnsi="Arial" w:cs="Arial"/>
                <w:b/>
                <w:color w:val="000000"/>
                <w:sz w:val="24"/>
                <w:szCs w:val="24"/>
              </w:rPr>
              <w:t>Descripción</w:t>
            </w:r>
          </w:p>
        </w:tc>
        <w:tc>
          <w:tcPr>
            <w:tcW w:w="6343" w:type="dxa"/>
          </w:tcPr>
          <w:p w:rsidR="00FA5A1A" w:rsidRPr="00E64528" w:rsidRDefault="00F057BC" w:rsidP="00F23EAE">
            <w:pPr>
              <w:rPr>
                <w:rFonts w:ascii="Arial" w:hAnsi="Arial" w:cs="Arial"/>
                <w:color w:val="000000"/>
                <w:sz w:val="24"/>
                <w:szCs w:val="24"/>
              </w:rPr>
            </w:pPr>
            <w:r>
              <w:rPr>
                <w:rFonts w:ascii="Arial" w:hAnsi="Arial" w:cs="Arial"/>
                <w:color w:val="000000"/>
                <w:sz w:val="24"/>
                <w:szCs w:val="24"/>
              </w:rPr>
              <w:t>Tipos de fuerzas</w:t>
            </w:r>
          </w:p>
        </w:tc>
      </w:tr>
      <w:tr w:rsidR="00FA5A1A" w:rsidRPr="00E64528" w:rsidTr="00F057BC">
        <w:tc>
          <w:tcPr>
            <w:tcW w:w="2485" w:type="dxa"/>
          </w:tcPr>
          <w:p w:rsidR="00FA5A1A" w:rsidRPr="00E64528" w:rsidRDefault="00FA5A1A" w:rsidP="00F23EAE">
            <w:pPr>
              <w:rPr>
                <w:rFonts w:ascii="Arial" w:hAnsi="Arial" w:cs="Arial"/>
                <w:color w:val="000000"/>
                <w:sz w:val="24"/>
                <w:szCs w:val="24"/>
              </w:rPr>
            </w:pPr>
            <w:r w:rsidRPr="00E64528">
              <w:rPr>
                <w:rFonts w:ascii="Arial" w:hAnsi="Arial" w:cs="Arial"/>
                <w:b/>
                <w:color w:val="000000"/>
                <w:sz w:val="24"/>
                <w:szCs w:val="24"/>
              </w:rPr>
              <w:t xml:space="preserve">Código </w:t>
            </w:r>
            <w:proofErr w:type="spellStart"/>
            <w:r w:rsidRPr="00E64528">
              <w:rPr>
                <w:rFonts w:ascii="Arial" w:hAnsi="Arial" w:cs="Arial"/>
                <w:b/>
                <w:color w:val="000000"/>
                <w:sz w:val="24"/>
                <w:szCs w:val="24"/>
              </w:rPr>
              <w:t>Shutterstock</w:t>
            </w:r>
            <w:proofErr w:type="spellEnd"/>
            <w:r w:rsidRPr="00E64528">
              <w:rPr>
                <w:rFonts w:ascii="Arial" w:hAnsi="Arial" w:cs="Arial"/>
                <w:b/>
                <w:color w:val="000000"/>
                <w:sz w:val="24"/>
                <w:szCs w:val="24"/>
              </w:rPr>
              <w:t xml:space="preserve"> (o URL o la ruta en </w:t>
            </w:r>
            <w:proofErr w:type="spellStart"/>
            <w:r w:rsidRPr="00E64528">
              <w:rPr>
                <w:rFonts w:ascii="Arial" w:hAnsi="Arial" w:cs="Arial"/>
                <w:b/>
                <w:color w:val="000000"/>
                <w:sz w:val="24"/>
                <w:szCs w:val="24"/>
              </w:rPr>
              <w:t>AulaPlaneta</w:t>
            </w:r>
            <w:proofErr w:type="spellEnd"/>
            <w:r w:rsidRPr="00E64528">
              <w:rPr>
                <w:rFonts w:ascii="Arial" w:hAnsi="Arial" w:cs="Arial"/>
                <w:b/>
                <w:color w:val="000000"/>
                <w:sz w:val="24"/>
                <w:szCs w:val="24"/>
              </w:rPr>
              <w:t>)</w:t>
            </w:r>
          </w:p>
        </w:tc>
        <w:tc>
          <w:tcPr>
            <w:tcW w:w="6343" w:type="dxa"/>
          </w:tcPr>
          <w:p w:rsidR="00FA5A1A" w:rsidRDefault="00FA5A1A" w:rsidP="00F23EAE">
            <w:pPr>
              <w:rPr>
                <w:rFonts w:ascii="Arial" w:hAnsi="Arial" w:cs="Arial"/>
                <w:color w:val="000000"/>
                <w:sz w:val="24"/>
                <w:szCs w:val="24"/>
              </w:rPr>
            </w:pPr>
          </w:p>
          <w:p w:rsidR="00EB137C" w:rsidRPr="00F057BC" w:rsidRDefault="00EB137C" w:rsidP="00B657F6">
            <w:pPr>
              <w:pStyle w:val="Prrafodelista"/>
              <w:numPr>
                <w:ilvl w:val="0"/>
                <w:numId w:val="6"/>
              </w:numPr>
              <w:rPr>
                <w:rFonts w:ascii="Arial" w:hAnsi="Arial" w:cs="Arial"/>
                <w:color w:val="333333"/>
                <w:sz w:val="24"/>
                <w:szCs w:val="24"/>
                <w:shd w:val="clear" w:color="auto" w:fill="FFFFFF"/>
              </w:rPr>
            </w:pPr>
            <w:r w:rsidRPr="00F057BC">
              <w:rPr>
                <w:rFonts w:ascii="Arial" w:hAnsi="Arial" w:cs="Arial"/>
                <w:color w:val="333333"/>
                <w:sz w:val="24"/>
                <w:szCs w:val="24"/>
                <w:shd w:val="clear" w:color="auto" w:fill="FFFFFF"/>
              </w:rPr>
              <w:t>210248905</w:t>
            </w:r>
          </w:p>
          <w:p w:rsidR="00EB137C" w:rsidRPr="00F057BC" w:rsidRDefault="00EB137C" w:rsidP="00B657F6">
            <w:pPr>
              <w:pStyle w:val="Prrafodelista"/>
              <w:numPr>
                <w:ilvl w:val="0"/>
                <w:numId w:val="6"/>
              </w:numPr>
              <w:rPr>
                <w:rFonts w:ascii="Arial" w:hAnsi="Arial" w:cs="Arial"/>
                <w:color w:val="333333"/>
                <w:sz w:val="24"/>
                <w:szCs w:val="24"/>
                <w:shd w:val="clear" w:color="auto" w:fill="FFFFFF"/>
              </w:rPr>
            </w:pPr>
            <w:r w:rsidRPr="00F057BC">
              <w:rPr>
                <w:rFonts w:ascii="Arial" w:hAnsi="Arial" w:cs="Arial"/>
                <w:color w:val="333333"/>
                <w:sz w:val="24"/>
                <w:szCs w:val="24"/>
                <w:shd w:val="clear" w:color="auto" w:fill="FFFFFF"/>
              </w:rPr>
              <w:t>145689860</w:t>
            </w:r>
          </w:p>
          <w:p w:rsidR="00FA5A1A" w:rsidRPr="00E64528" w:rsidRDefault="00EB137C" w:rsidP="00B42B24">
            <w:pPr>
              <w:rPr>
                <w:rFonts w:ascii="Arial" w:hAnsi="Arial" w:cs="Arial"/>
                <w:color w:val="000000"/>
                <w:sz w:val="24"/>
                <w:szCs w:val="24"/>
              </w:rPr>
            </w:pPr>
            <w:r>
              <w:rPr>
                <w:rFonts w:ascii="Arial" w:hAnsi="Arial" w:cs="Arial"/>
                <w:color w:val="000000"/>
                <w:sz w:val="24"/>
                <w:szCs w:val="24"/>
              </w:rPr>
              <w:t xml:space="preserve">Hacer dos columnas, en la primera </w:t>
            </w:r>
            <w:ins w:id="513" w:author="ASISTENTE ALEJO" w:date="2015-04-23T23:01:00Z">
              <w:r w:rsidR="00B42B24">
                <w:rPr>
                  <w:rFonts w:ascii="Arial" w:hAnsi="Arial" w:cs="Arial"/>
                  <w:color w:val="000000"/>
                  <w:sz w:val="24"/>
                  <w:szCs w:val="24"/>
                </w:rPr>
                <w:t>(número 1</w:t>
              </w:r>
              <w:proofErr w:type="gramStart"/>
              <w:r w:rsidR="00B42B24">
                <w:rPr>
                  <w:rFonts w:ascii="Arial" w:hAnsi="Arial" w:cs="Arial"/>
                  <w:color w:val="000000"/>
                  <w:sz w:val="24"/>
                  <w:szCs w:val="24"/>
                </w:rPr>
                <w:t>)</w:t>
              </w:r>
            </w:ins>
            <w:r>
              <w:rPr>
                <w:rFonts w:ascii="Arial" w:hAnsi="Arial" w:cs="Arial"/>
                <w:color w:val="000000"/>
                <w:sz w:val="24"/>
                <w:szCs w:val="24"/>
              </w:rPr>
              <w:t>escribir</w:t>
            </w:r>
            <w:proofErr w:type="gramEnd"/>
            <w:r>
              <w:rPr>
                <w:rFonts w:ascii="Arial" w:hAnsi="Arial" w:cs="Arial"/>
                <w:color w:val="000000"/>
                <w:sz w:val="24"/>
                <w:szCs w:val="24"/>
              </w:rPr>
              <w:t xml:space="preserve"> fuerza de contacto y </w:t>
            </w:r>
            <w:del w:id="514" w:author="ASISTENTE ALEJO" w:date="2015-04-23T23:01:00Z">
              <w:r w:rsidDel="00B42B24">
                <w:rPr>
                  <w:rFonts w:ascii="Arial" w:hAnsi="Arial" w:cs="Arial"/>
                  <w:color w:val="000000"/>
                  <w:sz w:val="24"/>
                  <w:szCs w:val="24"/>
                </w:rPr>
                <w:delText>dejar la gráfica con código N° 1</w:delText>
              </w:r>
            </w:del>
            <w:r>
              <w:rPr>
                <w:rFonts w:ascii="Arial" w:hAnsi="Arial" w:cs="Arial"/>
                <w:color w:val="000000"/>
                <w:sz w:val="24"/>
                <w:szCs w:val="24"/>
              </w:rPr>
              <w:t xml:space="preserve"> </w:t>
            </w:r>
            <w:ins w:id="515" w:author="ASISTENTE ALEJO" w:date="2015-04-23T23:02:00Z">
              <w:r w:rsidR="00B42B24">
                <w:rPr>
                  <w:rFonts w:ascii="Arial" w:hAnsi="Arial" w:cs="Arial"/>
                  <w:color w:val="000000"/>
                  <w:sz w:val="24"/>
                  <w:szCs w:val="24"/>
                </w:rPr>
                <w:t xml:space="preserve">. Quitar los datos que se encuentran </w:t>
              </w:r>
              <w:proofErr w:type="spellStart"/>
              <w:r w:rsidR="00B42B24">
                <w:rPr>
                  <w:rFonts w:ascii="Arial" w:hAnsi="Arial" w:cs="Arial"/>
                  <w:color w:val="000000"/>
                  <w:sz w:val="24"/>
                  <w:szCs w:val="24"/>
                </w:rPr>
                <w:t>eln</w:t>
              </w:r>
              <w:proofErr w:type="spellEnd"/>
              <w:r w:rsidR="00B42B24">
                <w:rPr>
                  <w:rFonts w:ascii="Arial" w:hAnsi="Arial" w:cs="Arial"/>
                  <w:color w:val="000000"/>
                  <w:sz w:val="24"/>
                  <w:szCs w:val="24"/>
                </w:rPr>
                <w:t xml:space="preserve"> la </w:t>
              </w:r>
              <w:proofErr w:type="spellStart"/>
              <w:r w:rsidR="00B42B24">
                <w:rPr>
                  <w:rFonts w:ascii="Arial" w:hAnsi="Arial" w:cs="Arial"/>
                  <w:color w:val="000000"/>
                  <w:sz w:val="24"/>
                  <w:szCs w:val="24"/>
                </w:rPr>
                <w:t>prte</w:t>
              </w:r>
              <w:proofErr w:type="spellEnd"/>
              <w:r w:rsidR="00B42B24">
                <w:rPr>
                  <w:rFonts w:ascii="Arial" w:hAnsi="Arial" w:cs="Arial"/>
                  <w:color w:val="000000"/>
                  <w:sz w:val="24"/>
                  <w:szCs w:val="24"/>
                </w:rPr>
                <w:t xml:space="preserve"> superior izquierda </w:t>
              </w:r>
            </w:ins>
            <w:r>
              <w:rPr>
                <w:rFonts w:ascii="Arial" w:hAnsi="Arial" w:cs="Arial"/>
                <w:color w:val="000000"/>
                <w:sz w:val="24"/>
                <w:szCs w:val="24"/>
              </w:rPr>
              <w:t>y en la segunda columna escribir fuerzas a distancia y colocar la segunda imagen</w:t>
            </w:r>
            <w:ins w:id="516" w:author="ASISTENTE ALEJO" w:date="2015-04-23T23:03:00Z">
              <w:r w:rsidR="00B42B24">
                <w:rPr>
                  <w:rFonts w:ascii="Arial" w:hAnsi="Arial" w:cs="Arial"/>
                  <w:color w:val="000000"/>
                  <w:sz w:val="24"/>
                  <w:szCs w:val="24"/>
                </w:rPr>
                <w:t xml:space="preserve"> No colocar el título y traducir Tierra, Luna</w:t>
              </w:r>
            </w:ins>
            <w:ins w:id="517" w:author="ASISTENTE ALEJO" w:date="2015-04-23T23:02:00Z">
              <w:r w:rsidR="00B42B24">
                <w:rPr>
                  <w:rFonts w:ascii="Arial" w:hAnsi="Arial" w:cs="Arial"/>
                  <w:color w:val="000000"/>
                  <w:sz w:val="24"/>
                  <w:szCs w:val="24"/>
                </w:rPr>
                <w:t xml:space="preserve">, </w:t>
              </w:r>
            </w:ins>
          </w:p>
        </w:tc>
      </w:tr>
      <w:tr w:rsidR="00FA5A1A" w:rsidRPr="00E64528" w:rsidTr="00F057BC">
        <w:tc>
          <w:tcPr>
            <w:tcW w:w="2485" w:type="dxa"/>
          </w:tcPr>
          <w:p w:rsidR="00FA5A1A" w:rsidRPr="00E64528" w:rsidRDefault="00FA5A1A" w:rsidP="00F23EAE">
            <w:pPr>
              <w:rPr>
                <w:rFonts w:ascii="Arial" w:hAnsi="Arial" w:cs="Arial"/>
                <w:color w:val="000000"/>
                <w:sz w:val="24"/>
                <w:szCs w:val="24"/>
              </w:rPr>
            </w:pPr>
            <w:r w:rsidRPr="00E64528">
              <w:rPr>
                <w:rFonts w:ascii="Arial" w:hAnsi="Arial" w:cs="Arial"/>
                <w:b/>
                <w:color w:val="000000"/>
                <w:sz w:val="24"/>
                <w:szCs w:val="24"/>
              </w:rPr>
              <w:t>Pie de imagen</w:t>
            </w:r>
          </w:p>
        </w:tc>
        <w:tc>
          <w:tcPr>
            <w:tcW w:w="6343" w:type="dxa"/>
          </w:tcPr>
          <w:p w:rsidR="00FA5A1A" w:rsidRPr="00E64528" w:rsidRDefault="00F057BC" w:rsidP="00F23EAE">
            <w:pPr>
              <w:rPr>
                <w:rFonts w:ascii="Arial" w:hAnsi="Arial" w:cs="Arial"/>
                <w:color w:val="000000"/>
                <w:sz w:val="24"/>
                <w:szCs w:val="24"/>
              </w:rPr>
            </w:pPr>
            <w:r>
              <w:rPr>
                <w:rFonts w:ascii="Arial" w:hAnsi="Arial" w:cs="Arial"/>
                <w:color w:val="000000"/>
                <w:sz w:val="24"/>
                <w:szCs w:val="24"/>
              </w:rPr>
              <w:t xml:space="preserve">En el primer gráfico observas un bloque que está en contacto con una superficie inclinada.  En la segunda observas a la tierra y su satélite la </w:t>
            </w:r>
            <w:ins w:id="518" w:author="ASISTENTE ALEJO" w:date="2015-04-23T23:03:00Z">
              <w:r w:rsidR="00B42B24">
                <w:rPr>
                  <w:rFonts w:ascii="Arial" w:hAnsi="Arial" w:cs="Arial"/>
                  <w:color w:val="000000"/>
                  <w:sz w:val="24"/>
                  <w:szCs w:val="24"/>
                </w:rPr>
                <w:t>L</w:t>
              </w:r>
            </w:ins>
            <w:del w:id="519" w:author="ASISTENTE ALEJO" w:date="2015-04-23T23:03:00Z">
              <w:r w:rsidDel="00B42B24">
                <w:rPr>
                  <w:rFonts w:ascii="Arial" w:hAnsi="Arial" w:cs="Arial"/>
                  <w:color w:val="000000"/>
                  <w:sz w:val="24"/>
                  <w:szCs w:val="24"/>
                </w:rPr>
                <w:delText>l</w:delText>
              </w:r>
            </w:del>
            <w:r>
              <w:rPr>
                <w:rFonts w:ascii="Arial" w:hAnsi="Arial" w:cs="Arial"/>
                <w:color w:val="000000"/>
                <w:sz w:val="24"/>
                <w:szCs w:val="24"/>
              </w:rPr>
              <w:t>una, atraídas por la fuerza de gravedad, que es una fuerza a distancia.</w:t>
            </w:r>
          </w:p>
        </w:tc>
      </w:tr>
    </w:tbl>
    <w:p w:rsidR="00F057BC" w:rsidRDefault="00F057BC" w:rsidP="00F057BC">
      <w:pPr>
        <w:spacing w:after="0"/>
        <w:rPr>
          <w:rFonts w:ascii="Arial" w:hAnsi="Arial" w:cs="Arial"/>
          <w:highlight w:val="yellow"/>
        </w:rPr>
      </w:pPr>
    </w:p>
    <w:p w:rsidR="00F057BC" w:rsidRDefault="00F057BC" w:rsidP="00F057BC">
      <w:pPr>
        <w:spacing w:after="0"/>
        <w:rPr>
          <w:rFonts w:ascii="Arial" w:hAnsi="Arial" w:cs="Arial"/>
          <w:b/>
        </w:rPr>
      </w:pPr>
      <w:r w:rsidRPr="008447ED">
        <w:rPr>
          <w:rFonts w:ascii="Arial" w:hAnsi="Arial" w:cs="Arial"/>
          <w:highlight w:val="yellow"/>
        </w:rPr>
        <w:t>[SECCIÓN 2]</w:t>
      </w:r>
      <w:r w:rsidRPr="008447ED">
        <w:rPr>
          <w:rFonts w:ascii="Arial" w:hAnsi="Arial" w:cs="Arial"/>
        </w:rPr>
        <w:t xml:space="preserve"> </w:t>
      </w:r>
      <w:r>
        <w:rPr>
          <w:rFonts w:ascii="Arial" w:hAnsi="Arial" w:cs="Arial"/>
          <w:b/>
        </w:rPr>
        <w:t>3.1 Fuerzas de contacto</w:t>
      </w:r>
      <w:r w:rsidRPr="008447ED">
        <w:rPr>
          <w:rFonts w:ascii="Arial" w:hAnsi="Arial" w:cs="Arial"/>
          <w:b/>
        </w:rPr>
        <w:t xml:space="preserve"> </w:t>
      </w:r>
    </w:p>
    <w:p w:rsidR="00F057BC" w:rsidRDefault="00F057BC" w:rsidP="00F057BC">
      <w:pPr>
        <w:shd w:val="clear" w:color="auto" w:fill="FFFFFF"/>
        <w:spacing w:before="100" w:beforeAutospacing="1" w:after="100" w:afterAutospacing="1"/>
        <w:rPr>
          <w:rFonts w:ascii="Arial" w:eastAsia="Times New Roman" w:hAnsi="Arial" w:cs="Arial"/>
          <w:lang w:val="es-ES" w:eastAsia="es-CO"/>
        </w:rPr>
      </w:pPr>
      <w:r w:rsidRPr="00F057BC">
        <w:rPr>
          <w:rFonts w:ascii="Arial" w:eastAsia="Times New Roman" w:hAnsi="Arial" w:cs="Arial"/>
          <w:lang w:val="es-ES" w:eastAsia="es-CO"/>
        </w:rPr>
        <w:t>Las fuerzas de contacto</w:t>
      </w:r>
      <w:ins w:id="520" w:author="ASISTENTE ALEJO" w:date="2015-04-23T23:03:00Z">
        <w:r w:rsidR="00B42B24">
          <w:rPr>
            <w:rFonts w:ascii="Arial" w:eastAsia="Times New Roman" w:hAnsi="Arial" w:cs="Arial"/>
            <w:lang w:val="es-ES" w:eastAsia="es-CO"/>
          </w:rPr>
          <w:t xml:space="preserve">, como su nombre lo dice, </w:t>
        </w:r>
      </w:ins>
      <w:r w:rsidRPr="00F057BC">
        <w:rPr>
          <w:rFonts w:ascii="Arial" w:eastAsia="Times New Roman" w:hAnsi="Arial" w:cs="Arial"/>
          <w:lang w:val="es-ES" w:eastAsia="es-CO"/>
        </w:rPr>
        <w:t xml:space="preserve"> son aquellas en las que existe un contacto físico entre el cuerpo que realiza la fuerza y el que la recibe. Por ejemplo, cuando </w:t>
      </w:r>
      <w:r>
        <w:rPr>
          <w:rFonts w:ascii="Arial" w:eastAsia="Times New Roman" w:hAnsi="Arial" w:cs="Arial"/>
          <w:lang w:val="es-ES" w:eastAsia="es-CO"/>
        </w:rPr>
        <w:t>se lanza</w:t>
      </w:r>
      <w:r w:rsidRPr="00F057BC">
        <w:rPr>
          <w:rFonts w:ascii="Arial" w:eastAsia="Times New Roman" w:hAnsi="Arial" w:cs="Arial"/>
          <w:lang w:val="es-ES" w:eastAsia="es-CO"/>
        </w:rPr>
        <w:t xml:space="preserve"> una pelota, </w:t>
      </w:r>
      <w:r>
        <w:rPr>
          <w:rFonts w:ascii="Arial" w:eastAsia="Times New Roman" w:hAnsi="Arial" w:cs="Arial"/>
          <w:lang w:val="es-ES" w:eastAsia="es-CO"/>
        </w:rPr>
        <w:t>cuando una persona se sienta</w:t>
      </w:r>
      <w:r w:rsidRPr="00F057BC">
        <w:rPr>
          <w:rFonts w:ascii="Arial" w:eastAsia="Times New Roman" w:hAnsi="Arial" w:cs="Arial"/>
          <w:lang w:val="es-ES" w:eastAsia="es-CO"/>
        </w:rPr>
        <w:t xml:space="preserve"> en una silla o </w:t>
      </w:r>
      <w:r>
        <w:rPr>
          <w:rFonts w:ascii="Arial" w:eastAsia="Times New Roman" w:hAnsi="Arial" w:cs="Arial"/>
          <w:lang w:val="es-ES" w:eastAsia="es-CO"/>
        </w:rPr>
        <w:t>abre</w:t>
      </w:r>
      <w:r w:rsidRPr="00F057BC">
        <w:rPr>
          <w:rFonts w:ascii="Arial" w:eastAsia="Times New Roman" w:hAnsi="Arial" w:cs="Arial"/>
          <w:lang w:val="es-ES" w:eastAsia="es-CO"/>
        </w:rPr>
        <w:t xml:space="preserve"> o </w:t>
      </w:r>
      <w:r>
        <w:rPr>
          <w:rFonts w:ascii="Arial" w:eastAsia="Times New Roman" w:hAnsi="Arial" w:cs="Arial"/>
          <w:lang w:val="es-ES" w:eastAsia="es-CO"/>
        </w:rPr>
        <w:t>cierra</w:t>
      </w:r>
      <w:r w:rsidRPr="00F057BC">
        <w:rPr>
          <w:rFonts w:ascii="Arial" w:eastAsia="Times New Roman" w:hAnsi="Arial" w:cs="Arial"/>
          <w:lang w:val="es-ES" w:eastAsia="es-CO"/>
        </w:rPr>
        <w:t xml:space="preserve"> una puerta, </w:t>
      </w:r>
      <w:r>
        <w:rPr>
          <w:rFonts w:ascii="Arial" w:eastAsia="Times New Roman" w:hAnsi="Arial" w:cs="Arial"/>
          <w:lang w:val="es-ES" w:eastAsia="es-CO"/>
        </w:rPr>
        <w:t>se ejercen</w:t>
      </w:r>
      <w:del w:id="521" w:author="ASISTENTE ALEJO" w:date="2015-04-23T23:04:00Z">
        <w:r w:rsidDel="00B42B24">
          <w:rPr>
            <w:rFonts w:ascii="Arial" w:eastAsia="Times New Roman" w:hAnsi="Arial" w:cs="Arial"/>
            <w:lang w:val="es-ES" w:eastAsia="es-CO"/>
          </w:rPr>
          <w:delText xml:space="preserve"> </w:delText>
        </w:r>
      </w:del>
      <w:r w:rsidRPr="00F057BC">
        <w:rPr>
          <w:rFonts w:ascii="Arial" w:eastAsia="Times New Roman" w:hAnsi="Arial" w:cs="Arial"/>
          <w:lang w:val="es-ES" w:eastAsia="es-CO"/>
        </w:rPr>
        <w:t xml:space="preserve"> fuerzas de contacto sobre estos objetos. </w:t>
      </w:r>
    </w:p>
    <w:tbl>
      <w:tblPr>
        <w:tblStyle w:val="Tablaconcuadrcula"/>
        <w:tblW w:w="0" w:type="auto"/>
        <w:tblLook w:val="04A0" w:firstRow="1" w:lastRow="0" w:firstColumn="1" w:lastColumn="0" w:noHBand="0" w:noVBand="1"/>
      </w:tblPr>
      <w:tblGrid>
        <w:gridCol w:w="2485"/>
        <w:gridCol w:w="6343"/>
      </w:tblGrid>
      <w:tr w:rsidR="00F057BC" w:rsidRPr="00E64528" w:rsidTr="00F23EAE">
        <w:tc>
          <w:tcPr>
            <w:tcW w:w="8828" w:type="dxa"/>
            <w:gridSpan w:val="2"/>
            <w:shd w:val="clear" w:color="auto" w:fill="0D0D0D" w:themeFill="text1" w:themeFillTint="F2"/>
          </w:tcPr>
          <w:p w:rsidR="00F057BC" w:rsidRPr="00E64528" w:rsidRDefault="00F057BC" w:rsidP="00F23EAE">
            <w:pPr>
              <w:jc w:val="center"/>
              <w:rPr>
                <w:rFonts w:ascii="Arial" w:hAnsi="Arial" w:cs="Arial"/>
                <w:b/>
                <w:color w:val="FFFFFF" w:themeColor="background1"/>
                <w:sz w:val="24"/>
                <w:szCs w:val="24"/>
              </w:rPr>
            </w:pPr>
            <w:r w:rsidRPr="00E64528">
              <w:rPr>
                <w:rFonts w:ascii="Arial" w:hAnsi="Arial" w:cs="Arial"/>
                <w:b/>
                <w:color w:val="FFFFFF" w:themeColor="background1"/>
                <w:sz w:val="24"/>
                <w:szCs w:val="24"/>
              </w:rPr>
              <w:t>Imagen (fotografía, gráfica o ilustración)</w:t>
            </w:r>
          </w:p>
        </w:tc>
      </w:tr>
      <w:tr w:rsidR="00F057BC" w:rsidRPr="00E64528" w:rsidTr="00F23EAE">
        <w:tc>
          <w:tcPr>
            <w:tcW w:w="2485" w:type="dxa"/>
          </w:tcPr>
          <w:p w:rsidR="00F057BC" w:rsidRPr="00E64528" w:rsidRDefault="00F057BC" w:rsidP="00F23EAE">
            <w:pPr>
              <w:rPr>
                <w:rFonts w:ascii="Arial" w:hAnsi="Arial" w:cs="Arial"/>
                <w:b/>
                <w:color w:val="000000"/>
                <w:sz w:val="24"/>
                <w:szCs w:val="24"/>
              </w:rPr>
            </w:pPr>
            <w:r w:rsidRPr="00E64528">
              <w:rPr>
                <w:rFonts w:ascii="Arial" w:hAnsi="Arial" w:cs="Arial"/>
                <w:b/>
                <w:color w:val="000000"/>
                <w:sz w:val="24"/>
                <w:szCs w:val="24"/>
              </w:rPr>
              <w:t>Código</w:t>
            </w:r>
          </w:p>
        </w:tc>
        <w:tc>
          <w:tcPr>
            <w:tcW w:w="6343" w:type="dxa"/>
          </w:tcPr>
          <w:p w:rsidR="00F057BC" w:rsidRPr="00E64528" w:rsidRDefault="00F057BC" w:rsidP="004563C7">
            <w:pPr>
              <w:rPr>
                <w:rFonts w:ascii="Arial" w:hAnsi="Arial" w:cs="Arial"/>
                <w:b/>
                <w:color w:val="000000"/>
                <w:sz w:val="24"/>
                <w:szCs w:val="24"/>
              </w:rPr>
            </w:pPr>
            <w:r w:rsidRPr="00E64528">
              <w:rPr>
                <w:rFonts w:ascii="Arial" w:hAnsi="Arial" w:cs="Arial"/>
                <w:color w:val="000000"/>
                <w:sz w:val="24"/>
                <w:szCs w:val="24"/>
              </w:rPr>
              <w:t>CN_07_11</w:t>
            </w:r>
            <w:r w:rsidR="004563C7">
              <w:rPr>
                <w:rFonts w:ascii="Arial" w:hAnsi="Arial" w:cs="Arial"/>
                <w:color w:val="000000"/>
                <w:sz w:val="24"/>
                <w:szCs w:val="24"/>
              </w:rPr>
              <w:t>_</w:t>
            </w:r>
            <w:r w:rsidR="00D90B2C">
              <w:rPr>
                <w:rFonts w:ascii="Arial" w:hAnsi="Arial" w:cs="Arial"/>
                <w:color w:val="000000"/>
                <w:sz w:val="24"/>
                <w:szCs w:val="24"/>
              </w:rPr>
              <w:t>IMG11</w:t>
            </w:r>
          </w:p>
        </w:tc>
      </w:tr>
      <w:tr w:rsidR="00F057BC" w:rsidRPr="00E64528" w:rsidTr="00F23EAE">
        <w:tc>
          <w:tcPr>
            <w:tcW w:w="2485" w:type="dxa"/>
          </w:tcPr>
          <w:p w:rsidR="00F057BC" w:rsidRPr="00E64528" w:rsidRDefault="00F057BC" w:rsidP="00F23EAE">
            <w:pPr>
              <w:rPr>
                <w:rFonts w:ascii="Arial" w:hAnsi="Arial" w:cs="Arial"/>
                <w:color w:val="000000"/>
                <w:sz w:val="24"/>
                <w:szCs w:val="24"/>
              </w:rPr>
            </w:pPr>
            <w:r w:rsidRPr="00E64528">
              <w:rPr>
                <w:rFonts w:ascii="Arial" w:hAnsi="Arial" w:cs="Arial"/>
                <w:b/>
                <w:color w:val="000000"/>
                <w:sz w:val="24"/>
                <w:szCs w:val="24"/>
              </w:rPr>
              <w:t>Descripción</w:t>
            </w:r>
          </w:p>
        </w:tc>
        <w:tc>
          <w:tcPr>
            <w:tcW w:w="6343" w:type="dxa"/>
          </w:tcPr>
          <w:p w:rsidR="00F057BC" w:rsidRPr="00E64528" w:rsidRDefault="00F057BC" w:rsidP="00F23EAE">
            <w:pPr>
              <w:rPr>
                <w:rFonts w:ascii="Arial" w:hAnsi="Arial" w:cs="Arial"/>
                <w:color w:val="000000"/>
                <w:sz w:val="24"/>
                <w:szCs w:val="24"/>
              </w:rPr>
            </w:pPr>
            <w:r>
              <w:rPr>
                <w:rFonts w:ascii="Arial" w:hAnsi="Arial" w:cs="Arial"/>
                <w:color w:val="000000"/>
                <w:sz w:val="24"/>
                <w:szCs w:val="24"/>
              </w:rPr>
              <w:t>Fuerzas de contacto</w:t>
            </w:r>
          </w:p>
        </w:tc>
      </w:tr>
      <w:tr w:rsidR="00F057BC" w:rsidRPr="00E64528" w:rsidTr="00F23EAE">
        <w:tc>
          <w:tcPr>
            <w:tcW w:w="2485" w:type="dxa"/>
          </w:tcPr>
          <w:p w:rsidR="00F057BC" w:rsidRPr="00F23EAE" w:rsidRDefault="00F057BC" w:rsidP="00F23EAE">
            <w:pPr>
              <w:rPr>
                <w:rFonts w:ascii="Arial" w:hAnsi="Arial" w:cs="Arial"/>
                <w:sz w:val="24"/>
                <w:szCs w:val="24"/>
              </w:rPr>
            </w:pPr>
            <w:r w:rsidRPr="00F23EAE">
              <w:rPr>
                <w:rFonts w:ascii="Arial" w:hAnsi="Arial" w:cs="Arial"/>
                <w:b/>
                <w:sz w:val="24"/>
                <w:szCs w:val="24"/>
              </w:rPr>
              <w:t xml:space="preserve">Código </w:t>
            </w:r>
            <w:proofErr w:type="spellStart"/>
            <w:r w:rsidRPr="00F23EAE">
              <w:rPr>
                <w:rFonts w:ascii="Arial" w:hAnsi="Arial" w:cs="Arial"/>
                <w:b/>
                <w:sz w:val="24"/>
                <w:szCs w:val="24"/>
              </w:rPr>
              <w:t>Shutterstock</w:t>
            </w:r>
            <w:proofErr w:type="spellEnd"/>
            <w:r w:rsidRPr="00F23EAE">
              <w:rPr>
                <w:rFonts w:ascii="Arial" w:hAnsi="Arial" w:cs="Arial"/>
                <w:b/>
                <w:sz w:val="24"/>
                <w:szCs w:val="24"/>
              </w:rPr>
              <w:t xml:space="preserve"> (o URL o la ruta en </w:t>
            </w:r>
            <w:proofErr w:type="spellStart"/>
            <w:r w:rsidRPr="00F23EAE">
              <w:rPr>
                <w:rFonts w:ascii="Arial" w:hAnsi="Arial" w:cs="Arial"/>
                <w:b/>
                <w:sz w:val="24"/>
                <w:szCs w:val="24"/>
              </w:rPr>
              <w:t>AulaPlaneta</w:t>
            </w:r>
            <w:proofErr w:type="spellEnd"/>
            <w:r w:rsidRPr="00F23EAE">
              <w:rPr>
                <w:rFonts w:ascii="Arial" w:hAnsi="Arial" w:cs="Arial"/>
                <w:b/>
                <w:sz w:val="24"/>
                <w:szCs w:val="24"/>
              </w:rPr>
              <w:t>)</w:t>
            </w:r>
          </w:p>
        </w:tc>
        <w:tc>
          <w:tcPr>
            <w:tcW w:w="6343" w:type="dxa"/>
          </w:tcPr>
          <w:p w:rsidR="00F057BC" w:rsidRPr="00F23EAE" w:rsidRDefault="00F057BC" w:rsidP="00F23EAE">
            <w:pPr>
              <w:rPr>
                <w:rFonts w:ascii="Arial" w:hAnsi="Arial" w:cs="Arial"/>
                <w:sz w:val="24"/>
                <w:szCs w:val="24"/>
              </w:rPr>
            </w:pPr>
          </w:p>
          <w:p w:rsidR="00F057BC" w:rsidRPr="00F23EAE" w:rsidRDefault="00F057BC" w:rsidP="00F057BC">
            <w:pPr>
              <w:shd w:val="clear" w:color="auto" w:fill="FFFFFF"/>
              <w:spacing w:before="100" w:beforeAutospacing="1" w:after="100" w:afterAutospacing="1"/>
              <w:rPr>
                <w:rFonts w:ascii="Arial" w:eastAsia="Times New Roman" w:hAnsi="Arial" w:cs="Arial"/>
                <w:sz w:val="24"/>
                <w:szCs w:val="24"/>
                <w:lang w:val="es-ES" w:eastAsia="es-CO"/>
              </w:rPr>
            </w:pPr>
            <w:r w:rsidRPr="00F23EAE">
              <w:rPr>
                <w:rStyle w:val="apple-converted-space"/>
                <w:rFonts w:ascii="Arial" w:hAnsi="Arial" w:cs="Arial"/>
                <w:sz w:val="24"/>
                <w:szCs w:val="24"/>
                <w:shd w:val="clear" w:color="auto" w:fill="FFFFFF"/>
              </w:rPr>
              <w:t> </w:t>
            </w:r>
            <w:r w:rsidRPr="00F23EAE">
              <w:rPr>
                <w:rFonts w:ascii="Arial" w:hAnsi="Arial" w:cs="Arial"/>
                <w:sz w:val="24"/>
                <w:szCs w:val="24"/>
                <w:shd w:val="clear" w:color="auto" w:fill="FFFFFF"/>
              </w:rPr>
              <w:t>175858001</w:t>
            </w:r>
          </w:p>
          <w:p w:rsidR="00F057BC" w:rsidRPr="00F23EAE" w:rsidRDefault="00F057BC" w:rsidP="00F23EAE">
            <w:pPr>
              <w:rPr>
                <w:rFonts w:ascii="Arial" w:hAnsi="Arial" w:cs="Arial"/>
                <w:sz w:val="24"/>
                <w:szCs w:val="24"/>
              </w:rPr>
            </w:pPr>
          </w:p>
        </w:tc>
      </w:tr>
      <w:tr w:rsidR="00F057BC" w:rsidRPr="00E64528" w:rsidTr="00F23EAE">
        <w:tc>
          <w:tcPr>
            <w:tcW w:w="2485" w:type="dxa"/>
          </w:tcPr>
          <w:p w:rsidR="00F057BC" w:rsidRPr="00E64528" w:rsidRDefault="00F057BC" w:rsidP="00F23EAE">
            <w:pPr>
              <w:rPr>
                <w:rFonts w:ascii="Arial" w:hAnsi="Arial" w:cs="Arial"/>
                <w:color w:val="000000"/>
                <w:sz w:val="24"/>
                <w:szCs w:val="24"/>
              </w:rPr>
            </w:pPr>
            <w:r w:rsidRPr="00E64528">
              <w:rPr>
                <w:rFonts w:ascii="Arial" w:hAnsi="Arial" w:cs="Arial"/>
                <w:b/>
                <w:color w:val="000000"/>
                <w:sz w:val="24"/>
                <w:szCs w:val="24"/>
              </w:rPr>
              <w:t>Pie de imagen</w:t>
            </w:r>
          </w:p>
        </w:tc>
        <w:tc>
          <w:tcPr>
            <w:tcW w:w="6343" w:type="dxa"/>
          </w:tcPr>
          <w:p w:rsidR="00F057BC" w:rsidRPr="00E64528" w:rsidRDefault="00771830" w:rsidP="00F23EAE">
            <w:pPr>
              <w:rPr>
                <w:rFonts w:ascii="Arial" w:hAnsi="Arial" w:cs="Arial"/>
                <w:color w:val="000000"/>
                <w:sz w:val="24"/>
                <w:szCs w:val="24"/>
              </w:rPr>
            </w:pPr>
            <w:r>
              <w:rPr>
                <w:rFonts w:ascii="Arial" w:hAnsi="Arial" w:cs="Arial"/>
                <w:color w:val="000000"/>
                <w:sz w:val="24"/>
                <w:szCs w:val="24"/>
              </w:rPr>
              <w:t>En la imagen observas a una persona que ejerce una fuerza de contacto cuando se encuentra sentada en la silla.  Además también hace fuerza de contacto con su mano que también está colocada en la silla</w:t>
            </w:r>
          </w:p>
        </w:tc>
      </w:tr>
    </w:tbl>
    <w:p w:rsidR="00F057BC" w:rsidRPr="00E65DF7" w:rsidRDefault="00F057BC" w:rsidP="00F057BC">
      <w:pPr>
        <w:shd w:val="clear" w:color="auto" w:fill="FFFFFF"/>
        <w:spacing w:before="100" w:beforeAutospacing="1" w:after="100" w:afterAutospacing="1"/>
        <w:rPr>
          <w:rFonts w:ascii="Arial" w:eastAsia="Times New Roman" w:hAnsi="Arial" w:cs="Arial"/>
          <w:b/>
          <w:lang w:val="es-ES" w:eastAsia="es-CO"/>
        </w:rPr>
      </w:pPr>
      <w:r w:rsidRPr="00F057BC">
        <w:rPr>
          <w:rFonts w:ascii="Arial" w:eastAsia="Times New Roman" w:hAnsi="Arial" w:cs="Arial"/>
          <w:lang w:val="es-ES" w:eastAsia="es-CO"/>
        </w:rPr>
        <w:lastRenderedPageBreak/>
        <w:t>Existen distintas fuerzas de contacto, entre las que podemos distinguir:</w:t>
      </w:r>
      <w:r w:rsidR="00E65DF7" w:rsidRPr="00E65DF7">
        <w:rPr>
          <w:rFonts w:ascii="Arial" w:eastAsia="Times New Roman" w:hAnsi="Arial" w:cs="Arial"/>
          <w:lang w:val="es-ES" w:eastAsia="es-CO"/>
        </w:rPr>
        <w:t xml:space="preserve"> </w:t>
      </w:r>
      <w:r w:rsidR="00E65DF7" w:rsidRPr="00F057BC">
        <w:rPr>
          <w:rFonts w:ascii="Arial" w:eastAsia="Times New Roman" w:hAnsi="Arial" w:cs="Arial"/>
          <w:lang w:val="es-ES" w:eastAsia="es-CO"/>
        </w:rPr>
        <w:t xml:space="preserve">La </w:t>
      </w:r>
      <w:r w:rsidR="00E65DF7" w:rsidRPr="00F057BC">
        <w:rPr>
          <w:rFonts w:ascii="Arial" w:eastAsia="Times New Roman" w:hAnsi="Arial" w:cs="Arial"/>
          <w:b/>
          <w:bCs/>
          <w:lang w:val="es-ES" w:eastAsia="es-CO"/>
        </w:rPr>
        <w:t>fuerza normal</w:t>
      </w:r>
      <w:r w:rsidR="00E65DF7">
        <w:rPr>
          <w:rFonts w:ascii="Arial" w:eastAsia="Times New Roman" w:hAnsi="Arial" w:cs="Arial"/>
          <w:b/>
          <w:bCs/>
          <w:lang w:val="es-ES" w:eastAsia="es-CO"/>
        </w:rPr>
        <w:t>,</w:t>
      </w:r>
      <w:r w:rsidR="00E65DF7" w:rsidRPr="00E65DF7">
        <w:rPr>
          <w:rFonts w:ascii="Arial" w:eastAsia="Times New Roman" w:hAnsi="Arial" w:cs="Arial"/>
          <w:lang w:val="es-ES" w:eastAsia="es-CO"/>
        </w:rPr>
        <w:t xml:space="preserve"> </w:t>
      </w:r>
      <w:r w:rsidR="00E65DF7">
        <w:rPr>
          <w:rFonts w:ascii="Arial" w:eastAsia="Times New Roman" w:hAnsi="Arial" w:cs="Arial"/>
          <w:lang w:val="es-ES" w:eastAsia="es-CO"/>
        </w:rPr>
        <w:t>l</w:t>
      </w:r>
      <w:r w:rsidR="00E65DF7" w:rsidRPr="00F057BC">
        <w:rPr>
          <w:rFonts w:ascii="Arial" w:eastAsia="Times New Roman" w:hAnsi="Arial" w:cs="Arial"/>
          <w:lang w:val="es-ES" w:eastAsia="es-CO"/>
        </w:rPr>
        <w:t xml:space="preserve">a </w:t>
      </w:r>
      <w:r w:rsidR="00641956">
        <w:rPr>
          <w:rFonts w:ascii="Arial" w:eastAsia="Times New Roman" w:hAnsi="Arial" w:cs="Arial"/>
          <w:b/>
          <w:bCs/>
          <w:lang w:val="es-ES" w:eastAsia="es-CO"/>
        </w:rPr>
        <w:t>fuerza de rozamiento</w:t>
      </w:r>
      <w:r w:rsidR="00E65DF7">
        <w:rPr>
          <w:rFonts w:ascii="Arial" w:eastAsia="Times New Roman" w:hAnsi="Arial" w:cs="Arial"/>
          <w:b/>
          <w:bCs/>
          <w:lang w:val="es-ES" w:eastAsia="es-CO"/>
        </w:rPr>
        <w:t xml:space="preserve">, </w:t>
      </w:r>
      <w:del w:id="522" w:author="ASISTENTE ALEJO" w:date="2015-04-23T23:04:00Z">
        <w:r w:rsidR="00E65DF7" w:rsidDel="00B42B24">
          <w:rPr>
            <w:rFonts w:ascii="Arial" w:eastAsia="Times New Roman" w:hAnsi="Arial" w:cs="Arial"/>
            <w:bCs/>
            <w:lang w:val="es-ES" w:eastAsia="es-CO"/>
          </w:rPr>
          <w:delText xml:space="preserve"> </w:delText>
        </w:r>
      </w:del>
      <w:r w:rsidR="00E65DF7">
        <w:rPr>
          <w:rFonts w:ascii="Arial" w:eastAsia="Times New Roman" w:hAnsi="Arial" w:cs="Arial"/>
          <w:bCs/>
          <w:lang w:val="es-ES" w:eastAsia="es-CO"/>
        </w:rPr>
        <w:t xml:space="preserve">la </w:t>
      </w:r>
      <w:r w:rsidR="00044BBB" w:rsidRPr="00F057BC">
        <w:rPr>
          <w:rFonts w:ascii="Arial" w:eastAsia="Times New Roman" w:hAnsi="Arial" w:cs="Arial"/>
          <w:b/>
          <w:bCs/>
          <w:lang w:val="es-ES" w:eastAsia="es-CO"/>
        </w:rPr>
        <w:t>fuerza de empuje</w:t>
      </w:r>
      <w:r w:rsidR="00044BBB">
        <w:rPr>
          <w:rFonts w:ascii="Arial" w:eastAsia="Times New Roman" w:hAnsi="Arial" w:cs="Arial"/>
          <w:b/>
          <w:bCs/>
          <w:lang w:val="es-ES" w:eastAsia="es-CO"/>
        </w:rPr>
        <w:t xml:space="preserve"> </w:t>
      </w:r>
      <w:r w:rsidR="00E65DF7">
        <w:rPr>
          <w:rFonts w:ascii="Arial" w:eastAsia="Times New Roman" w:hAnsi="Arial" w:cs="Arial"/>
          <w:bCs/>
          <w:lang w:val="es-ES" w:eastAsia="es-CO"/>
        </w:rPr>
        <w:t>y la</w:t>
      </w:r>
      <w:r w:rsidR="00044BBB" w:rsidRPr="00044BBB">
        <w:rPr>
          <w:rFonts w:ascii="Arial" w:eastAsia="Times New Roman" w:hAnsi="Arial" w:cs="Arial"/>
          <w:b/>
          <w:bCs/>
          <w:lang w:val="es-ES" w:eastAsia="es-CO"/>
        </w:rPr>
        <w:t xml:space="preserve"> </w:t>
      </w:r>
      <w:r w:rsidR="00044BBB">
        <w:rPr>
          <w:rFonts w:ascii="Arial" w:eastAsia="Times New Roman" w:hAnsi="Arial" w:cs="Arial"/>
          <w:b/>
          <w:bCs/>
          <w:lang w:val="es-ES" w:eastAsia="es-CO"/>
        </w:rPr>
        <w:t>fuerza elástica.</w:t>
      </w:r>
    </w:p>
    <w:p w:rsidR="00E65DF7" w:rsidRPr="004E5E51" w:rsidRDefault="00E65DF7" w:rsidP="00E65DF7">
      <w:pPr>
        <w:spacing w:after="0"/>
        <w:rPr>
          <w:rFonts w:ascii="Times" w:hAnsi="Times"/>
          <w:highlight w:val="yellow"/>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3</w:t>
      </w:r>
      <w:r w:rsidRPr="004E5E51">
        <w:rPr>
          <w:rFonts w:ascii="Times" w:hAnsi="Times"/>
          <w:b/>
        </w:rPr>
        <w:t>.1</w:t>
      </w:r>
      <w:r>
        <w:rPr>
          <w:rFonts w:ascii="Times" w:hAnsi="Times"/>
          <w:b/>
        </w:rPr>
        <w:t>.1</w:t>
      </w:r>
      <w:r w:rsidRPr="004E5E51">
        <w:rPr>
          <w:rFonts w:ascii="Times" w:hAnsi="Times"/>
          <w:b/>
        </w:rPr>
        <w:t xml:space="preserve"> </w:t>
      </w:r>
      <w:r>
        <w:rPr>
          <w:rFonts w:ascii="Times" w:hAnsi="Times"/>
          <w:b/>
        </w:rPr>
        <w:t>F</w:t>
      </w:r>
      <w:proofErr w:type="spellStart"/>
      <w:r w:rsidRPr="00F057BC">
        <w:rPr>
          <w:rFonts w:ascii="Arial" w:eastAsia="Times New Roman" w:hAnsi="Arial" w:cs="Arial"/>
          <w:b/>
          <w:bCs/>
          <w:lang w:val="es-ES" w:eastAsia="es-CO"/>
        </w:rPr>
        <w:t>uerza</w:t>
      </w:r>
      <w:proofErr w:type="spellEnd"/>
      <w:r w:rsidRPr="00F057BC">
        <w:rPr>
          <w:rFonts w:ascii="Arial" w:eastAsia="Times New Roman" w:hAnsi="Arial" w:cs="Arial"/>
          <w:b/>
          <w:bCs/>
          <w:lang w:val="es-ES" w:eastAsia="es-CO"/>
        </w:rPr>
        <w:t xml:space="preserve"> normal</w:t>
      </w:r>
    </w:p>
    <w:p w:rsidR="00F057BC" w:rsidRDefault="00E65DF7" w:rsidP="00F057BC">
      <w:pPr>
        <w:shd w:val="clear" w:color="auto" w:fill="FFFFFF"/>
        <w:spacing w:before="100" w:beforeAutospacing="1" w:after="100" w:afterAutospacing="1"/>
        <w:rPr>
          <w:rFonts w:ascii="Arial" w:eastAsia="Times New Roman" w:hAnsi="Arial" w:cs="Arial"/>
          <w:lang w:val="es-ES" w:eastAsia="es-CO"/>
        </w:rPr>
      </w:pPr>
      <w:r>
        <w:rPr>
          <w:rFonts w:ascii="Arial" w:eastAsia="Times New Roman" w:hAnsi="Arial" w:cs="Arial"/>
          <w:lang w:val="es-ES" w:eastAsia="es-CO"/>
        </w:rPr>
        <w:t>C</w:t>
      </w:r>
      <w:r w:rsidR="00F057BC" w:rsidRPr="00F057BC">
        <w:rPr>
          <w:rFonts w:ascii="Arial" w:eastAsia="Times New Roman" w:hAnsi="Arial" w:cs="Arial"/>
          <w:lang w:val="es-ES" w:eastAsia="es-CO"/>
        </w:rPr>
        <w:t>uando un objeto está co</w:t>
      </w:r>
      <w:r w:rsidR="00641956">
        <w:rPr>
          <w:rFonts w:ascii="Arial" w:eastAsia="Times New Roman" w:hAnsi="Arial" w:cs="Arial"/>
          <w:lang w:val="es-ES" w:eastAsia="es-CO"/>
        </w:rPr>
        <w:t>locado sobre un plano</w:t>
      </w:r>
      <w:r w:rsidR="00F057BC" w:rsidRPr="00F057BC">
        <w:rPr>
          <w:rFonts w:ascii="Arial" w:eastAsia="Times New Roman" w:hAnsi="Arial" w:cs="Arial"/>
          <w:lang w:val="es-ES" w:eastAsia="es-CO"/>
        </w:rPr>
        <w:t>, esta superficie ejerce una fuerza s</w:t>
      </w:r>
      <w:r w:rsidR="00641956">
        <w:rPr>
          <w:rFonts w:ascii="Arial" w:eastAsia="Times New Roman" w:hAnsi="Arial" w:cs="Arial"/>
          <w:lang w:val="es-ES" w:eastAsia="es-CO"/>
        </w:rPr>
        <w:t>obre el objeto llamada normal (</w:t>
      </w:r>
      <w:r w:rsidR="00F057BC" w:rsidRPr="00F057BC">
        <w:rPr>
          <w:rFonts w:ascii="Arial" w:eastAsia="Times New Roman" w:hAnsi="Arial" w:cs="Arial"/>
          <w:i/>
          <w:iCs/>
          <w:lang w:val="es-ES" w:eastAsia="es-CO"/>
        </w:rPr>
        <w:t>N</w:t>
      </w:r>
      <w:r w:rsidR="00F057BC" w:rsidRPr="00F057BC">
        <w:rPr>
          <w:rFonts w:ascii="Arial" w:eastAsia="Times New Roman" w:hAnsi="Arial" w:cs="Arial"/>
          <w:lang w:val="es-ES" w:eastAsia="es-CO"/>
        </w:rPr>
        <w:t>). La dirección de esta fuerza siempre es perpendicular a la superficie de contacto</w:t>
      </w:r>
    </w:p>
    <w:tbl>
      <w:tblPr>
        <w:tblStyle w:val="Tablaconcuadrcula"/>
        <w:tblW w:w="0" w:type="auto"/>
        <w:tblLook w:val="04A0" w:firstRow="1" w:lastRow="0" w:firstColumn="1" w:lastColumn="0" w:noHBand="0" w:noVBand="1"/>
      </w:tblPr>
      <w:tblGrid>
        <w:gridCol w:w="2485"/>
        <w:gridCol w:w="6343"/>
      </w:tblGrid>
      <w:tr w:rsidR="00D90B2C" w:rsidRPr="00E64528" w:rsidTr="003A696A">
        <w:tc>
          <w:tcPr>
            <w:tcW w:w="8828" w:type="dxa"/>
            <w:gridSpan w:val="2"/>
            <w:shd w:val="clear" w:color="auto" w:fill="0D0D0D" w:themeFill="text1" w:themeFillTint="F2"/>
          </w:tcPr>
          <w:p w:rsidR="00D90B2C" w:rsidRPr="00E64528" w:rsidRDefault="00D90B2C" w:rsidP="003A696A">
            <w:pPr>
              <w:jc w:val="center"/>
              <w:rPr>
                <w:rFonts w:ascii="Arial" w:hAnsi="Arial" w:cs="Arial"/>
                <w:b/>
                <w:color w:val="FFFFFF" w:themeColor="background1"/>
                <w:sz w:val="24"/>
                <w:szCs w:val="24"/>
              </w:rPr>
            </w:pPr>
            <w:r w:rsidRPr="00E64528">
              <w:rPr>
                <w:rFonts w:ascii="Arial" w:hAnsi="Arial" w:cs="Arial"/>
                <w:b/>
                <w:color w:val="FFFFFF" w:themeColor="background1"/>
                <w:sz w:val="24"/>
                <w:szCs w:val="24"/>
              </w:rPr>
              <w:t>Imagen (fotografía, gráfica o ilustración)</w:t>
            </w:r>
          </w:p>
        </w:tc>
      </w:tr>
      <w:tr w:rsidR="00D90B2C" w:rsidRPr="00E64528" w:rsidTr="003A696A">
        <w:tc>
          <w:tcPr>
            <w:tcW w:w="2485" w:type="dxa"/>
          </w:tcPr>
          <w:p w:rsidR="00D90B2C" w:rsidRPr="00E64528" w:rsidRDefault="00D90B2C" w:rsidP="003A696A">
            <w:pPr>
              <w:rPr>
                <w:rFonts w:ascii="Arial" w:hAnsi="Arial" w:cs="Arial"/>
                <w:b/>
                <w:color w:val="000000"/>
                <w:sz w:val="24"/>
                <w:szCs w:val="24"/>
              </w:rPr>
            </w:pPr>
            <w:r w:rsidRPr="00E64528">
              <w:rPr>
                <w:rFonts w:ascii="Arial" w:hAnsi="Arial" w:cs="Arial"/>
                <w:b/>
                <w:color w:val="000000"/>
                <w:sz w:val="24"/>
                <w:szCs w:val="24"/>
              </w:rPr>
              <w:t>Código</w:t>
            </w:r>
          </w:p>
        </w:tc>
        <w:tc>
          <w:tcPr>
            <w:tcW w:w="6343" w:type="dxa"/>
          </w:tcPr>
          <w:p w:rsidR="00D90B2C" w:rsidRPr="00E64528" w:rsidRDefault="00D90B2C" w:rsidP="003A696A">
            <w:pPr>
              <w:rPr>
                <w:rFonts w:ascii="Arial" w:hAnsi="Arial" w:cs="Arial"/>
                <w:b/>
                <w:color w:val="000000"/>
                <w:sz w:val="24"/>
                <w:szCs w:val="24"/>
              </w:rPr>
            </w:pPr>
            <w:r w:rsidRPr="00E64528">
              <w:rPr>
                <w:rFonts w:ascii="Arial" w:hAnsi="Arial" w:cs="Arial"/>
                <w:color w:val="000000"/>
                <w:sz w:val="24"/>
                <w:szCs w:val="24"/>
              </w:rPr>
              <w:t>CN_07_11</w:t>
            </w:r>
            <w:r>
              <w:rPr>
                <w:rFonts w:ascii="Arial" w:hAnsi="Arial" w:cs="Arial"/>
                <w:color w:val="000000"/>
                <w:sz w:val="24"/>
                <w:szCs w:val="24"/>
              </w:rPr>
              <w:t>_IMG12</w:t>
            </w:r>
          </w:p>
        </w:tc>
      </w:tr>
      <w:tr w:rsidR="00D90B2C" w:rsidRPr="00E64528" w:rsidTr="003A696A">
        <w:tc>
          <w:tcPr>
            <w:tcW w:w="2485" w:type="dxa"/>
          </w:tcPr>
          <w:p w:rsidR="00D90B2C" w:rsidRPr="00E64528" w:rsidRDefault="00D90B2C" w:rsidP="003A696A">
            <w:pPr>
              <w:rPr>
                <w:rFonts w:ascii="Arial" w:hAnsi="Arial" w:cs="Arial"/>
                <w:color w:val="000000"/>
                <w:sz w:val="24"/>
                <w:szCs w:val="24"/>
              </w:rPr>
            </w:pPr>
            <w:r w:rsidRPr="00E64528">
              <w:rPr>
                <w:rFonts w:ascii="Arial" w:hAnsi="Arial" w:cs="Arial"/>
                <w:b/>
                <w:color w:val="000000"/>
                <w:sz w:val="24"/>
                <w:szCs w:val="24"/>
              </w:rPr>
              <w:t>Descripción</w:t>
            </w:r>
          </w:p>
        </w:tc>
        <w:tc>
          <w:tcPr>
            <w:tcW w:w="6343" w:type="dxa"/>
          </w:tcPr>
          <w:p w:rsidR="00D90B2C" w:rsidRPr="00E64528" w:rsidRDefault="00D90B2C" w:rsidP="00D90B2C">
            <w:pPr>
              <w:rPr>
                <w:rFonts w:ascii="Arial" w:hAnsi="Arial" w:cs="Arial"/>
                <w:color w:val="000000"/>
                <w:sz w:val="24"/>
                <w:szCs w:val="24"/>
              </w:rPr>
            </w:pPr>
            <w:r>
              <w:rPr>
                <w:rFonts w:ascii="Arial" w:hAnsi="Arial" w:cs="Arial"/>
                <w:color w:val="000000"/>
                <w:sz w:val="24"/>
                <w:szCs w:val="24"/>
              </w:rPr>
              <w:t xml:space="preserve">Fuerzas normal </w:t>
            </w:r>
          </w:p>
        </w:tc>
      </w:tr>
      <w:tr w:rsidR="00D90B2C" w:rsidRPr="00E64528" w:rsidTr="003A696A">
        <w:tc>
          <w:tcPr>
            <w:tcW w:w="2485" w:type="dxa"/>
          </w:tcPr>
          <w:p w:rsidR="00D90B2C" w:rsidRPr="00F23EAE" w:rsidRDefault="00D90B2C" w:rsidP="003A696A">
            <w:pPr>
              <w:rPr>
                <w:rFonts w:ascii="Arial" w:hAnsi="Arial" w:cs="Arial"/>
                <w:sz w:val="24"/>
                <w:szCs w:val="24"/>
              </w:rPr>
            </w:pPr>
            <w:r w:rsidRPr="00F23EAE">
              <w:rPr>
                <w:rFonts w:ascii="Arial" w:hAnsi="Arial" w:cs="Arial"/>
                <w:b/>
                <w:sz w:val="24"/>
                <w:szCs w:val="24"/>
              </w:rPr>
              <w:t xml:space="preserve">Código </w:t>
            </w:r>
            <w:proofErr w:type="spellStart"/>
            <w:r w:rsidRPr="00F23EAE">
              <w:rPr>
                <w:rFonts w:ascii="Arial" w:hAnsi="Arial" w:cs="Arial"/>
                <w:b/>
                <w:sz w:val="24"/>
                <w:szCs w:val="24"/>
              </w:rPr>
              <w:t>Shutterstock</w:t>
            </w:r>
            <w:proofErr w:type="spellEnd"/>
            <w:r w:rsidRPr="00F23EAE">
              <w:rPr>
                <w:rFonts w:ascii="Arial" w:hAnsi="Arial" w:cs="Arial"/>
                <w:b/>
                <w:sz w:val="24"/>
                <w:szCs w:val="24"/>
              </w:rPr>
              <w:t xml:space="preserve"> (o URL o la ruta en </w:t>
            </w:r>
            <w:proofErr w:type="spellStart"/>
            <w:r w:rsidRPr="00F23EAE">
              <w:rPr>
                <w:rFonts w:ascii="Arial" w:hAnsi="Arial" w:cs="Arial"/>
                <w:b/>
                <w:sz w:val="24"/>
                <w:szCs w:val="24"/>
              </w:rPr>
              <w:t>AulaPlaneta</w:t>
            </w:r>
            <w:proofErr w:type="spellEnd"/>
            <w:r w:rsidRPr="00F23EAE">
              <w:rPr>
                <w:rFonts w:ascii="Arial" w:hAnsi="Arial" w:cs="Arial"/>
                <w:b/>
                <w:sz w:val="24"/>
                <w:szCs w:val="24"/>
              </w:rPr>
              <w:t>)</w:t>
            </w:r>
          </w:p>
        </w:tc>
        <w:tc>
          <w:tcPr>
            <w:tcW w:w="6343" w:type="dxa"/>
          </w:tcPr>
          <w:p w:rsidR="00D90B2C" w:rsidRPr="00F23EAE" w:rsidRDefault="00D90B2C" w:rsidP="003A696A">
            <w:pPr>
              <w:rPr>
                <w:rFonts w:ascii="Arial" w:hAnsi="Arial" w:cs="Arial"/>
                <w:sz w:val="24"/>
                <w:szCs w:val="24"/>
              </w:rPr>
            </w:pPr>
            <w:r>
              <w:rPr>
                <w:rFonts w:ascii="Arial" w:hAnsi="Arial" w:cs="Arial"/>
                <w:sz w:val="24"/>
                <w:szCs w:val="24"/>
              </w:rPr>
              <w:t>2ESO/tecnología/máquinas simples/plano inclinado/recuerda</w:t>
            </w:r>
          </w:p>
          <w:p w:rsidR="00D90B2C" w:rsidRDefault="00D90B2C" w:rsidP="00D90B2C">
            <w:pPr>
              <w:shd w:val="clear" w:color="auto" w:fill="FFFFFF"/>
              <w:spacing w:before="100" w:beforeAutospacing="1" w:after="100" w:afterAutospacing="1"/>
              <w:rPr>
                <w:rFonts w:ascii="Arial" w:hAnsi="Arial" w:cs="Arial"/>
                <w:sz w:val="24"/>
                <w:szCs w:val="24"/>
              </w:rPr>
            </w:pPr>
            <w:r>
              <w:rPr>
                <w:noProof/>
                <w:lang w:val="es-ES" w:eastAsia="es-ES"/>
              </w:rPr>
              <w:drawing>
                <wp:anchor distT="0" distB="0" distL="114300" distR="114300" simplePos="0" relativeHeight="251671552" behindDoc="0" locked="0" layoutInCell="1" allowOverlap="1" wp14:anchorId="4BC31F8A" wp14:editId="179DE008">
                  <wp:simplePos x="0" y="0"/>
                  <wp:positionH relativeFrom="column">
                    <wp:posOffset>156210</wp:posOffset>
                  </wp:positionH>
                  <wp:positionV relativeFrom="paragraph">
                    <wp:posOffset>31750</wp:posOffset>
                  </wp:positionV>
                  <wp:extent cx="1524000" cy="1204360"/>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7128" t="15389" r="47556" b="20942"/>
                          <a:stretch/>
                        </pic:blipFill>
                        <pic:spPr bwMode="auto">
                          <a:xfrm>
                            <a:off x="0" y="0"/>
                            <a:ext cx="1524000" cy="1204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0B2C" w:rsidRDefault="00D90B2C" w:rsidP="00D90B2C">
            <w:pPr>
              <w:shd w:val="clear" w:color="auto" w:fill="FFFFFF"/>
              <w:spacing w:before="100" w:beforeAutospacing="1" w:after="100" w:afterAutospacing="1"/>
              <w:rPr>
                <w:rFonts w:ascii="Arial" w:hAnsi="Arial" w:cs="Arial"/>
                <w:sz w:val="24"/>
                <w:szCs w:val="24"/>
              </w:rPr>
            </w:pPr>
          </w:p>
          <w:p w:rsidR="00C1255D" w:rsidRDefault="00C1255D" w:rsidP="00D90B2C">
            <w:pPr>
              <w:shd w:val="clear" w:color="auto" w:fill="FFFFFF"/>
              <w:spacing w:before="100" w:beforeAutospacing="1" w:after="100" w:afterAutospacing="1"/>
              <w:rPr>
                <w:rFonts w:ascii="Arial" w:hAnsi="Arial" w:cs="Arial"/>
                <w:sz w:val="24"/>
                <w:szCs w:val="24"/>
              </w:rPr>
            </w:pPr>
          </w:p>
          <w:p w:rsidR="00D90B2C" w:rsidRPr="00F23EAE" w:rsidRDefault="00D90B2C" w:rsidP="00D90B2C">
            <w:pPr>
              <w:shd w:val="clear" w:color="auto" w:fill="FFFFFF"/>
              <w:spacing w:before="100" w:beforeAutospacing="1" w:after="100" w:afterAutospacing="1"/>
              <w:rPr>
                <w:rFonts w:ascii="Arial" w:hAnsi="Arial" w:cs="Arial"/>
                <w:sz w:val="24"/>
                <w:szCs w:val="24"/>
              </w:rPr>
            </w:pPr>
          </w:p>
        </w:tc>
      </w:tr>
      <w:tr w:rsidR="00D90B2C" w:rsidRPr="00E64528" w:rsidTr="003A696A">
        <w:tc>
          <w:tcPr>
            <w:tcW w:w="2485" w:type="dxa"/>
          </w:tcPr>
          <w:p w:rsidR="00D90B2C" w:rsidRPr="00E64528" w:rsidRDefault="00D90B2C" w:rsidP="003A696A">
            <w:pPr>
              <w:rPr>
                <w:rFonts w:ascii="Arial" w:hAnsi="Arial" w:cs="Arial"/>
                <w:color w:val="000000"/>
                <w:sz w:val="24"/>
                <w:szCs w:val="24"/>
              </w:rPr>
            </w:pPr>
            <w:r w:rsidRPr="00E64528">
              <w:rPr>
                <w:rFonts w:ascii="Arial" w:hAnsi="Arial" w:cs="Arial"/>
                <w:b/>
                <w:color w:val="000000"/>
                <w:sz w:val="24"/>
                <w:szCs w:val="24"/>
              </w:rPr>
              <w:t>Pie de imagen</w:t>
            </w:r>
          </w:p>
        </w:tc>
        <w:tc>
          <w:tcPr>
            <w:tcW w:w="6343" w:type="dxa"/>
          </w:tcPr>
          <w:p w:rsidR="00D90B2C" w:rsidRPr="00E64528" w:rsidRDefault="00D90B2C" w:rsidP="003A696A">
            <w:pPr>
              <w:rPr>
                <w:rFonts w:ascii="Arial" w:hAnsi="Arial" w:cs="Arial"/>
                <w:color w:val="000000"/>
                <w:sz w:val="24"/>
                <w:szCs w:val="24"/>
              </w:rPr>
            </w:pPr>
            <w:r>
              <w:rPr>
                <w:rFonts w:ascii="Arial" w:eastAsia="Times New Roman" w:hAnsi="Arial" w:cs="Arial"/>
                <w:lang w:val="es-ES" w:eastAsia="es-CO"/>
              </w:rPr>
              <w:t>Si el plano es horizontal la fuerza normal es igual al peso, por lo tanto el cuerpo se encuentra en reposo.</w:t>
            </w:r>
          </w:p>
        </w:tc>
      </w:tr>
    </w:tbl>
    <w:p w:rsidR="00D90B2C" w:rsidRDefault="00D90B2C" w:rsidP="00F057BC">
      <w:pPr>
        <w:shd w:val="clear" w:color="auto" w:fill="FFFFFF"/>
        <w:spacing w:before="100" w:beforeAutospacing="1" w:after="100" w:afterAutospacing="1"/>
        <w:rPr>
          <w:rFonts w:ascii="Arial" w:eastAsia="Times New Roman" w:hAnsi="Arial" w:cs="Arial"/>
          <w:lang w:val="es-ES" w:eastAsia="es-CO"/>
        </w:rPr>
      </w:pPr>
    </w:p>
    <w:tbl>
      <w:tblPr>
        <w:tblStyle w:val="Tablaconcuadrcula"/>
        <w:tblW w:w="0" w:type="auto"/>
        <w:tblLook w:val="04A0" w:firstRow="1" w:lastRow="0" w:firstColumn="1" w:lastColumn="0" w:noHBand="0" w:noVBand="1"/>
      </w:tblPr>
      <w:tblGrid>
        <w:gridCol w:w="2485"/>
        <w:gridCol w:w="6343"/>
      </w:tblGrid>
      <w:tr w:rsidR="00D90B2C" w:rsidRPr="00E64528" w:rsidTr="003A696A">
        <w:tc>
          <w:tcPr>
            <w:tcW w:w="8828" w:type="dxa"/>
            <w:gridSpan w:val="2"/>
            <w:shd w:val="clear" w:color="auto" w:fill="0D0D0D" w:themeFill="text1" w:themeFillTint="F2"/>
          </w:tcPr>
          <w:p w:rsidR="00D90B2C" w:rsidRPr="00E64528" w:rsidRDefault="00D90B2C" w:rsidP="003A696A">
            <w:pPr>
              <w:jc w:val="center"/>
              <w:rPr>
                <w:rFonts w:ascii="Arial" w:hAnsi="Arial" w:cs="Arial"/>
                <w:b/>
                <w:color w:val="FFFFFF" w:themeColor="background1"/>
                <w:sz w:val="24"/>
                <w:szCs w:val="24"/>
              </w:rPr>
            </w:pPr>
            <w:r w:rsidRPr="00E64528">
              <w:rPr>
                <w:rFonts w:ascii="Arial" w:hAnsi="Arial" w:cs="Arial"/>
                <w:b/>
                <w:color w:val="FFFFFF" w:themeColor="background1"/>
                <w:sz w:val="24"/>
                <w:szCs w:val="24"/>
              </w:rPr>
              <w:t>Imagen (fotografía, gráfica o ilustración)</w:t>
            </w:r>
          </w:p>
        </w:tc>
      </w:tr>
      <w:tr w:rsidR="00D90B2C" w:rsidRPr="00E64528" w:rsidTr="003A696A">
        <w:tc>
          <w:tcPr>
            <w:tcW w:w="2485" w:type="dxa"/>
          </w:tcPr>
          <w:p w:rsidR="00D90B2C" w:rsidRPr="00E64528" w:rsidRDefault="00D90B2C" w:rsidP="003A696A">
            <w:pPr>
              <w:rPr>
                <w:rFonts w:ascii="Arial" w:hAnsi="Arial" w:cs="Arial"/>
                <w:b/>
                <w:color w:val="000000"/>
                <w:sz w:val="24"/>
                <w:szCs w:val="24"/>
              </w:rPr>
            </w:pPr>
            <w:r w:rsidRPr="00E64528">
              <w:rPr>
                <w:rFonts w:ascii="Arial" w:hAnsi="Arial" w:cs="Arial"/>
                <w:b/>
                <w:color w:val="000000"/>
                <w:sz w:val="24"/>
                <w:szCs w:val="24"/>
              </w:rPr>
              <w:t>Código</w:t>
            </w:r>
          </w:p>
        </w:tc>
        <w:tc>
          <w:tcPr>
            <w:tcW w:w="6343" w:type="dxa"/>
          </w:tcPr>
          <w:p w:rsidR="00D90B2C" w:rsidRPr="00E64528" w:rsidRDefault="00D90B2C" w:rsidP="003A696A">
            <w:pPr>
              <w:rPr>
                <w:rFonts w:ascii="Arial" w:hAnsi="Arial" w:cs="Arial"/>
                <w:b/>
                <w:color w:val="000000"/>
                <w:sz w:val="24"/>
                <w:szCs w:val="24"/>
              </w:rPr>
            </w:pPr>
            <w:r w:rsidRPr="00E64528">
              <w:rPr>
                <w:rFonts w:ascii="Arial" w:hAnsi="Arial" w:cs="Arial"/>
                <w:color w:val="000000"/>
                <w:sz w:val="24"/>
                <w:szCs w:val="24"/>
              </w:rPr>
              <w:t>CN_07_11</w:t>
            </w:r>
            <w:r>
              <w:rPr>
                <w:rFonts w:ascii="Arial" w:hAnsi="Arial" w:cs="Arial"/>
                <w:color w:val="000000"/>
                <w:sz w:val="24"/>
                <w:szCs w:val="24"/>
              </w:rPr>
              <w:t>_IMG13</w:t>
            </w:r>
          </w:p>
        </w:tc>
      </w:tr>
      <w:tr w:rsidR="00D90B2C" w:rsidRPr="00E64528" w:rsidTr="003A696A">
        <w:tc>
          <w:tcPr>
            <w:tcW w:w="2485" w:type="dxa"/>
          </w:tcPr>
          <w:p w:rsidR="00D90B2C" w:rsidRPr="00E64528" w:rsidRDefault="00D90B2C" w:rsidP="003A696A">
            <w:pPr>
              <w:rPr>
                <w:rFonts w:ascii="Arial" w:hAnsi="Arial" w:cs="Arial"/>
                <w:color w:val="000000"/>
                <w:sz w:val="24"/>
                <w:szCs w:val="24"/>
              </w:rPr>
            </w:pPr>
            <w:r w:rsidRPr="00E64528">
              <w:rPr>
                <w:rFonts w:ascii="Arial" w:hAnsi="Arial" w:cs="Arial"/>
                <w:b/>
                <w:color w:val="000000"/>
                <w:sz w:val="24"/>
                <w:szCs w:val="24"/>
              </w:rPr>
              <w:t>Descripción</w:t>
            </w:r>
          </w:p>
        </w:tc>
        <w:tc>
          <w:tcPr>
            <w:tcW w:w="6343" w:type="dxa"/>
          </w:tcPr>
          <w:p w:rsidR="00D90B2C" w:rsidRPr="00E64528" w:rsidRDefault="00D90B2C" w:rsidP="003A696A">
            <w:pPr>
              <w:rPr>
                <w:rFonts w:ascii="Arial" w:hAnsi="Arial" w:cs="Arial"/>
                <w:color w:val="000000"/>
                <w:sz w:val="24"/>
                <w:szCs w:val="24"/>
              </w:rPr>
            </w:pPr>
            <w:r>
              <w:rPr>
                <w:rFonts w:ascii="Arial" w:hAnsi="Arial" w:cs="Arial"/>
                <w:color w:val="000000"/>
                <w:sz w:val="24"/>
                <w:szCs w:val="24"/>
              </w:rPr>
              <w:t>Fuerzas normal en el plano inclinado</w:t>
            </w:r>
          </w:p>
        </w:tc>
      </w:tr>
      <w:tr w:rsidR="00D90B2C" w:rsidRPr="00E64528" w:rsidTr="003A696A">
        <w:tc>
          <w:tcPr>
            <w:tcW w:w="2485" w:type="dxa"/>
          </w:tcPr>
          <w:p w:rsidR="00D90B2C" w:rsidRPr="00F23EAE" w:rsidRDefault="00D90B2C" w:rsidP="003A696A">
            <w:pPr>
              <w:rPr>
                <w:rFonts w:ascii="Arial" w:hAnsi="Arial" w:cs="Arial"/>
                <w:sz w:val="24"/>
                <w:szCs w:val="24"/>
              </w:rPr>
            </w:pPr>
            <w:r w:rsidRPr="00F23EAE">
              <w:rPr>
                <w:rFonts w:ascii="Arial" w:hAnsi="Arial" w:cs="Arial"/>
                <w:b/>
                <w:sz w:val="24"/>
                <w:szCs w:val="24"/>
              </w:rPr>
              <w:t xml:space="preserve">Código </w:t>
            </w:r>
            <w:proofErr w:type="spellStart"/>
            <w:r w:rsidRPr="00F23EAE">
              <w:rPr>
                <w:rFonts w:ascii="Arial" w:hAnsi="Arial" w:cs="Arial"/>
                <w:b/>
                <w:sz w:val="24"/>
                <w:szCs w:val="24"/>
              </w:rPr>
              <w:t>Shutterstock</w:t>
            </w:r>
            <w:proofErr w:type="spellEnd"/>
            <w:r w:rsidRPr="00F23EAE">
              <w:rPr>
                <w:rFonts w:ascii="Arial" w:hAnsi="Arial" w:cs="Arial"/>
                <w:b/>
                <w:sz w:val="24"/>
                <w:szCs w:val="24"/>
              </w:rPr>
              <w:t xml:space="preserve"> (o URL o la ruta en </w:t>
            </w:r>
            <w:proofErr w:type="spellStart"/>
            <w:r w:rsidRPr="00F23EAE">
              <w:rPr>
                <w:rFonts w:ascii="Arial" w:hAnsi="Arial" w:cs="Arial"/>
                <w:b/>
                <w:sz w:val="24"/>
                <w:szCs w:val="24"/>
              </w:rPr>
              <w:t>AulaPlaneta</w:t>
            </w:r>
            <w:proofErr w:type="spellEnd"/>
            <w:r w:rsidRPr="00F23EAE">
              <w:rPr>
                <w:rFonts w:ascii="Arial" w:hAnsi="Arial" w:cs="Arial"/>
                <w:b/>
                <w:sz w:val="24"/>
                <w:szCs w:val="24"/>
              </w:rPr>
              <w:t>)</w:t>
            </w:r>
          </w:p>
        </w:tc>
        <w:tc>
          <w:tcPr>
            <w:tcW w:w="6343" w:type="dxa"/>
          </w:tcPr>
          <w:p w:rsidR="00D90B2C" w:rsidRPr="00F23EAE" w:rsidRDefault="00C1255D" w:rsidP="003A696A">
            <w:pPr>
              <w:rPr>
                <w:rFonts w:ascii="Arial" w:hAnsi="Arial" w:cs="Arial"/>
                <w:sz w:val="24"/>
                <w:szCs w:val="24"/>
              </w:rPr>
            </w:pPr>
            <w:r>
              <w:rPr>
                <w:noProof/>
                <w:lang w:val="es-ES" w:eastAsia="es-ES"/>
              </w:rPr>
              <w:drawing>
                <wp:anchor distT="0" distB="0" distL="114300" distR="114300" simplePos="0" relativeHeight="251672576" behindDoc="0" locked="0" layoutInCell="1" allowOverlap="1" wp14:anchorId="1EA83FCA" wp14:editId="37A3FAA8">
                  <wp:simplePos x="0" y="0"/>
                  <wp:positionH relativeFrom="column">
                    <wp:posOffset>975360</wp:posOffset>
                  </wp:positionH>
                  <wp:positionV relativeFrom="paragraph">
                    <wp:posOffset>201930</wp:posOffset>
                  </wp:positionV>
                  <wp:extent cx="1476375" cy="1015458"/>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3422" t="29874" r="41785" b="27580"/>
                          <a:stretch/>
                        </pic:blipFill>
                        <pic:spPr bwMode="auto">
                          <a:xfrm>
                            <a:off x="0" y="0"/>
                            <a:ext cx="1476375" cy="10154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0B2C">
              <w:rPr>
                <w:rFonts w:ascii="Arial" w:hAnsi="Arial" w:cs="Arial"/>
                <w:sz w:val="24"/>
                <w:szCs w:val="24"/>
              </w:rPr>
              <w:t>2ESO/tecnología/máquinas simples/plano inclinado/plano inclinado</w:t>
            </w:r>
          </w:p>
          <w:p w:rsidR="00D90B2C" w:rsidRDefault="00D90B2C" w:rsidP="003A696A">
            <w:pPr>
              <w:shd w:val="clear" w:color="auto" w:fill="FFFFFF"/>
              <w:spacing w:before="100" w:beforeAutospacing="1" w:after="100" w:afterAutospacing="1"/>
              <w:rPr>
                <w:rFonts w:ascii="Arial" w:hAnsi="Arial" w:cs="Arial"/>
                <w:sz w:val="24"/>
                <w:szCs w:val="24"/>
              </w:rPr>
            </w:pPr>
          </w:p>
          <w:p w:rsidR="00D90B2C" w:rsidRDefault="00D90B2C" w:rsidP="003A696A">
            <w:pPr>
              <w:shd w:val="clear" w:color="auto" w:fill="FFFFFF"/>
              <w:spacing w:before="100" w:beforeAutospacing="1" w:after="100" w:afterAutospacing="1"/>
              <w:rPr>
                <w:rFonts w:ascii="Arial" w:hAnsi="Arial" w:cs="Arial"/>
                <w:sz w:val="24"/>
                <w:szCs w:val="24"/>
              </w:rPr>
            </w:pPr>
          </w:p>
          <w:p w:rsidR="00D90B2C" w:rsidRPr="00F23EAE" w:rsidRDefault="00D90B2C" w:rsidP="00D90B2C">
            <w:pPr>
              <w:shd w:val="clear" w:color="auto" w:fill="FFFFFF"/>
              <w:spacing w:before="100" w:beforeAutospacing="1" w:after="100" w:afterAutospacing="1"/>
              <w:rPr>
                <w:rFonts w:ascii="Arial" w:hAnsi="Arial" w:cs="Arial"/>
                <w:sz w:val="24"/>
                <w:szCs w:val="24"/>
              </w:rPr>
            </w:pPr>
            <w:r>
              <w:rPr>
                <w:rFonts w:ascii="Arial" w:hAnsi="Arial" w:cs="Arial"/>
                <w:sz w:val="24"/>
                <w:szCs w:val="24"/>
              </w:rPr>
              <w:t xml:space="preserve">Borrar las expresiones </w:t>
            </w:r>
            <w:proofErr w:type="spellStart"/>
            <w:r>
              <w:rPr>
                <w:rFonts w:ascii="Arial" w:hAnsi="Arial" w:cs="Arial"/>
                <w:sz w:val="24"/>
                <w:szCs w:val="24"/>
              </w:rPr>
              <w:t>Px</w:t>
            </w:r>
            <w:proofErr w:type="spellEnd"/>
            <w:r>
              <w:rPr>
                <w:rFonts w:ascii="Arial" w:hAnsi="Arial" w:cs="Arial"/>
                <w:sz w:val="24"/>
                <w:szCs w:val="24"/>
              </w:rPr>
              <w:t xml:space="preserve"> y </w:t>
            </w:r>
            <w:proofErr w:type="spellStart"/>
            <w:r>
              <w:rPr>
                <w:rFonts w:ascii="Arial" w:hAnsi="Arial" w:cs="Arial"/>
                <w:sz w:val="24"/>
                <w:szCs w:val="24"/>
              </w:rPr>
              <w:t>Py</w:t>
            </w:r>
            <w:proofErr w:type="spellEnd"/>
            <w:r>
              <w:rPr>
                <w:rFonts w:ascii="Arial" w:hAnsi="Arial" w:cs="Arial"/>
                <w:sz w:val="24"/>
                <w:szCs w:val="24"/>
              </w:rPr>
              <w:t>, también borrar la línea punteada.</w:t>
            </w:r>
          </w:p>
        </w:tc>
      </w:tr>
      <w:tr w:rsidR="00D90B2C" w:rsidRPr="00E64528" w:rsidTr="003A696A">
        <w:tc>
          <w:tcPr>
            <w:tcW w:w="2485" w:type="dxa"/>
          </w:tcPr>
          <w:p w:rsidR="00D90B2C" w:rsidRPr="00E64528" w:rsidRDefault="00D90B2C" w:rsidP="003A696A">
            <w:pPr>
              <w:rPr>
                <w:rFonts w:ascii="Arial" w:hAnsi="Arial" w:cs="Arial"/>
                <w:color w:val="000000"/>
                <w:sz w:val="24"/>
                <w:szCs w:val="24"/>
              </w:rPr>
            </w:pPr>
            <w:r w:rsidRPr="00E64528">
              <w:rPr>
                <w:rFonts w:ascii="Arial" w:hAnsi="Arial" w:cs="Arial"/>
                <w:b/>
                <w:color w:val="000000"/>
                <w:sz w:val="24"/>
                <w:szCs w:val="24"/>
              </w:rPr>
              <w:t>Pie de imagen</w:t>
            </w:r>
          </w:p>
        </w:tc>
        <w:tc>
          <w:tcPr>
            <w:tcW w:w="6343" w:type="dxa"/>
          </w:tcPr>
          <w:p w:rsidR="00D90B2C" w:rsidRPr="00E64528" w:rsidRDefault="00D90B2C" w:rsidP="00C1255D">
            <w:pPr>
              <w:shd w:val="clear" w:color="auto" w:fill="FFFFFF"/>
              <w:spacing w:before="100" w:beforeAutospacing="1" w:after="100" w:afterAutospacing="1"/>
              <w:rPr>
                <w:rFonts w:ascii="Arial" w:hAnsi="Arial" w:cs="Arial"/>
                <w:color w:val="000000"/>
                <w:sz w:val="24"/>
                <w:szCs w:val="24"/>
              </w:rPr>
            </w:pPr>
            <w:r>
              <w:rPr>
                <w:rFonts w:ascii="Arial" w:eastAsia="Times New Roman" w:hAnsi="Arial" w:cs="Arial"/>
                <w:lang w:val="es-ES" w:eastAsia="es-CO"/>
              </w:rPr>
              <w:t>Si el plano es inclinado la fuerza normal disminuye de manera proporcional al ángulo de inclinación, es decir a mayor ángulo de inclinación menor fuer</w:t>
            </w:r>
            <w:r w:rsidR="00C1255D">
              <w:rPr>
                <w:rFonts w:ascii="Arial" w:eastAsia="Times New Roman" w:hAnsi="Arial" w:cs="Arial"/>
                <w:lang w:val="es-ES" w:eastAsia="es-CO"/>
              </w:rPr>
              <w:t>za normal.</w:t>
            </w:r>
          </w:p>
        </w:tc>
      </w:tr>
    </w:tbl>
    <w:p w:rsidR="00D90B2C" w:rsidRDefault="00D90B2C" w:rsidP="00F057BC">
      <w:pPr>
        <w:shd w:val="clear" w:color="auto" w:fill="FFFFFF"/>
        <w:spacing w:before="100" w:beforeAutospacing="1" w:after="100" w:afterAutospacing="1"/>
        <w:rPr>
          <w:rFonts w:ascii="Arial" w:eastAsia="Times New Roman" w:hAnsi="Arial" w:cs="Arial"/>
          <w:lang w:val="es-ES" w:eastAsia="es-CO"/>
        </w:rPr>
      </w:pPr>
    </w:p>
    <w:tbl>
      <w:tblPr>
        <w:tblStyle w:val="Tablaconcuadrcula"/>
        <w:tblW w:w="0" w:type="auto"/>
        <w:tblLook w:val="04A0" w:firstRow="1" w:lastRow="0" w:firstColumn="1" w:lastColumn="0" w:noHBand="0" w:noVBand="1"/>
      </w:tblPr>
      <w:tblGrid>
        <w:gridCol w:w="2518"/>
        <w:gridCol w:w="6460"/>
      </w:tblGrid>
      <w:tr w:rsidR="00C1255D" w:rsidRPr="00C1255D" w:rsidTr="003A696A">
        <w:tc>
          <w:tcPr>
            <w:tcW w:w="8978" w:type="dxa"/>
            <w:gridSpan w:val="2"/>
            <w:shd w:val="clear" w:color="auto" w:fill="000000" w:themeFill="text1"/>
          </w:tcPr>
          <w:p w:rsidR="00C1255D" w:rsidRPr="00C1255D" w:rsidRDefault="00C1255D" w:rsidP="003A696A">
            <w:pPr>
              <w:jc w:val="center"/>
              <w:rPr>
                <w:rFonts w:ascii="Arial" w:hAnsi="Arial" w:cs="Arial"/>
                <w:b/>
                <w:color w:val="FFFFFF" w:themeColor="background1"/>
                <w:sz w:val="24"/>
                <w:szCs w:val="24"/>
              </w:rPr>
            </w:pPr>
            <w:r w:rsidRPr="00C1255D">
              <w:rPr>
                <w:rFonts w:ascii="Arial" w:hAnsi="Arial" w:cs="Arial"/>
                <w:b/>
                <w:color w:val="FFFFFF" w:themeColor="background1"/>
                <w:sz w:val="24"/>
                <w:szCs w:val="24"/>
              </w:rPr>
              <w:t>Recuerda</w:t>
            </w:r>
          </w:p>
        </w:tc>
      </w:tr>
      <w:tr w:rsidR="00C1255D" w:rsidRPr="00C1255D" w:rsidTr="003A696A">
        <w:tc>
          <w:tcPr>
            <w:tcW w:w="2518" w:type="dxa"/>
          </w:tcPr>
          <w:p w:rsidR="00C1255D" w:rsidRPr="00C1255D" w:rsidRDefault="00C1255D" w:rsidP="003A696A">
            <w:pPr>
              <w:rPr>
                <w:rFonts w:ascii="Arial" w:hAnsi="Arial" w:cs="Arial"/>
                <w:b/>
                <w:sz w:val="24"/>
                <w:szCs w:val="24"/>
              </w:rPr>
            </w:pPr>
            <w:r w:rsidRPr="00C1255D">
              <w:rPr>
                <w:rFonts w:ascii="Arial" w:hAnsi="Arial" w:cs="Arial"/>
                <w:b/>
                <w:sz w:val="24"/>
                <w:szCs w:val="24"/>
              </w:rPr>
              <w:lastRenderedPageBreak/>
              <w:t>Contenido</w:t>
            </w:r>
          </w:p>
        </w:tc>
        <w:tc>
          <w:tcPr>
            <w:tcW w:w="6460" w:type="dxa"/>
          </w:tcPr>
          <w:p w:rsidR="00C1255D" w:rsidRDefault="00C1255D" w:rsidP="00C1255D">
            <w:pPr>
              <w:rPr>
                <w:rFonts w:ascii="Arial" w:hAnsi="Arial" w:cs="Arial"/>
                <w:sz w:val="24"/>
                <w:szCs w:val="24"/>
              </w:rPr>
            </w:pPr>
            <w:r w:rsidRPr="00C1255D">
              <w:rPr>
                <w:rFonts w:ascii="Arial" w:hAnsi="Arial" w:cs="Arial"/>
                <w:sz w:val="24"/>
                <w:szCs w:val="24"/>
              </w:rPr>
              <w:t xml:space="preserve">La </w:t>
            </w:r>
            <w:r w:rsidRPr="00C1255D">
              <w:rPr>
                <w:rFonts w:ascii="Arial" w:hAnsi="Arial" w:cs="Arial"/>
                <w:b/>
                <w:sz w:val="24"/>
                <w:szCs w:val="24"/>
              </w:rPr>
              <w:t>fuerza normal</w:t>
            </w:r>
            <w:r w:rsidRPr="00C1255D">
              <w:rPr>
                <w:rFonts w:ascii="Arial" w:hAnsi="Arial" w:cs="Arial"/>
                <w:sz w:val="24"/>
                <w:szCs w:val="24"/>
              </w:rPr>
              <w:t xml:space="preserve"> siempre es </w:t>
            </w:r>
            <w:r w:rsidRPr="00C1255D">
              <w:rPr>
                <w:rFonts w:ascii="Arial" w:hAnsi="Arial" w:cs="Arial"/>
                <w:b/>
                <w:sz w:val="24"/>
                <w:szCs w:val="24"/>
              </w:rPr>
              <w:t>perpendicular</w:t>
            </w:r>
            <w:r w:rsidRPr="00C1255D">
              <w:rPr>
                <w:rFonts w:ascii="Arial" w:hAnsi="Arial" w:cs="Arial"/>
                <w:sz w:val="24"/>
                <w:szCs w:val="24"/>
              </w:rPr>
              <w:t xml:space="preserve"> al plano de contacto.</w:t>
            </w:r>
          </w:p>
          <w:p w:rsidR="00C1255D" w:rsidRPr="00C1255D" w:rsidRDefault="00C1255D" w:rsidP="00C1255D">
            <w:pPr>
              <w:rPr>
                <w:rFonts w:ascii="Arial" w:hAnsi="Arial" w:cs="Arial"/>
                <w:sz w:val="24"/>
                <w:szCs w:val="24"/>
              </w:rPr>
            </w:pPr>
            <w:r>
              <w:rPr>
                <w:rFonts w:ascii="Arial" w:hAnsi="Arial" w:cs="Arial"/>
                <w:sz w:val="24"/>
                <w:szCs w:val="24"/>
              </w:rPr>
              <w:t xml:space="preserve">La fuerza normal es </w:t>
            </w:r>
            <w:r w:rsidRPr="00C1255D">
              <w:rPr>
                <w:rFonts w:ascii="Arial" w:hAnsi="Arial" w:cs="Arial"/>
                <w:b/>
                <w:sz w:val="24"/>
                <w:szCs w:val="24"/>
              </w:rPr>
              <w:t>inversamente proporcional</w:t>
            </w:r>
            <w:r>
              <w:rPr>
                <w:rFonts w:ascii="Arial" w:hAnsi="Arial" w:cs="Arial"/>
                <w:sz w:val="24"/>
                <w:szCs w:val="24"/>
              </w:rPr>
              <w:t xml:space="preserve"> al </w:t>
            </w:r>
            <w:r w:rsidRPr="00C1255D">
              <w:rPr>
                <w:rFonts w:ascii="Arial" w:hAnsi="Arial" w:cs="Arial"/>
                <w:b/>
                <w:sz w:val="24"/>
                <w:szCs w:val="24"/>
              </w:rPr>
              <w:t xml:space="preserve">ángulo </w:t>
            </w:r>
            <w:r>
              <w:rPr>
                <w:rFonts w:ascii="Arial" w:hAnsi="Arial" w:cs="Arial"/>
                <w:sz w:val="24"/>
                <w:szCs w:val="24"/>
              </w:rPr>
              <w:t>de inclinación del plano de contacto.</w:t>
            </w:r>
          </w:p>
        </w:tc>
      </w:tr>
    </w:tbl>
    <w:p w:rsidR="00F007BC" w:rsidRPr="00F34C0D" w:rsidRDefault="00C1255D" w:rsidP="00F057BC">
      <w:pPr>
        <w:shd w:val="clear" w:color="auto" w:fill="FFFFFF"/>
        <w:spacing w:before="100" w:beforeAutospacing="1" w:after="100" w:afterAutospacing="1"/>
        <w:rPr>
          <w:rFonts w:ascii="Arial" w:eastAsia="Times New Roman" w:hAnsi="Arial" w:cs="Arial"/>
          <w:color w:val="000000" w:themeColor="text1"/>
          <w:lang w:val="es-ES" w:eastAsia="es-CO"/>
          <w:rPrChange w:id="523" w:author="ASISTENTE ALEJO" w:date="2015-04-23T23:08:00Z">
            <w:rPr>
              <w:rFonts w:ascii="Arial" w:eastAsia="Times New Roman" w:hAnsi="Arial" w:cs="Arial"/>
              <w:lang w:val="es-ES" w:eastAsia="es-CO"/>
            </w:rPr>
          </w:rPrChange>
        </w:rPr>
      </w:pPr>
      <w:r>
        <w:rPr>
          <w:rFonts w:ascii="Arial" w:eastAsia="Times New Roman" w:hAnsi="Arial" w:cs="Arial"/>
          <w:lang w:val="es-ES" w:eastAsia="es-CO"/>
        </w:rPr>
        <w:t xml:space="preserve">En el siguiente enlace puedes profundizar tus conocimientos </w:t>
      </w:r>
      <w:r w:rsidR="00C73880">
        <w:rPr>
          <w:rFonts w:ascii="Arial" w:eastAsia="Times New Roman" w:hAnsi="Arial" w:cs="Arial"/>
          <w:lang w:val="es-ES" w:eastAsia="es-CO"/>
        </w:rPr>
        <w:t xml:space="preserve">relacionado con </w:t>
      </w:r>
      <w:r>
        <w:rPr>
          <w:rFonts w:ascii="Arial" w:eastAsia="Times New Roman" w:hAnsi="Arial" w:cs="Arial"/>
          <w:lang w:val="es-ES" w:eastAsia="es-CO"/>
        </w:rPr>
        <w:t xml:space="preserve"> la fuerza normal</w:t>
      </w:r>
      <w:r w:rsidR="00C73880">
        <w:rPr>
          <w:rFonts w:ascii="Arial" w:eastAsia="Times New Roman" w:hAnsi="Arial" w:cs="Arial"/>
          <w:lang w:val="es-ES" w:eastAsia="es-CO"/>
        </w:rPr>
        <w:t xml:space="preserve">. </w:t>
      </w:r>
      <w:r w:rsidR="00C73880" w:rsidRPr="00F34C0D">
        <w:rPr>
          <w:rFonts w:ascii="Arial" w:eastAsia="Times New Roman" w:hAnsi="Arial" w:cs="Arial"/>
          <w:color w:val="000000" w:themeColor="text1"/>
          <w:lang w:val="es-ES" w:eastAsia="es-CO"/>
          <w:rPrChange w:id="524" w:author="ASISTENTE ALEJO" w:date="2015-04-23T23:08:00Z">
            <w:rPr>
              <w:rFonts w:ascii="Arial" w:eastAsia="Times New Roman" w:hAnsi="Arial" w:cs="Arial"/>
              <w:lang w:val="es-ES" w:eastAsia="es-CO"/>
            </w:rPr>
          </w:rPrChange>
        </w:rPr>
        <w:t>[</w:t>
      </w:r>
      <w:r w:rsidR="004152CF" w:rsidRPr="00F34C0D">
        <w:rPr>
          <w:color w:val="000000" w:themeColor="text1"/>
          <w:rPrChange w:id="525" w:author="ASISTENTE ALEJO" w:date="2015-04-23T23:08:00Z">
            <w:rPr/>
          </w:rPrChange>
        </w:rPr>
        <w:fldChar w:fldCharType="begin"/>
      </w:r>
      <w:r w:rsidR="004152CF" w:rsidRPr="00F34C0D">
        <w:rPr>
          <w:color w:val="000000" w:themeColor="text1"/>
          <w:rPrChange w:id="526" w:author="ASISTENTE ALEJO" w:date="2015-04-23T23:08:00Z">
            <w:rPr/>
          </w:rPrChange>
        </w:rPr>
        <w:instrText xml:space="preserve"> HYPERLINK "https://www.youtube.com/watch?v=MaiCVaRtgnk" </w:instrText>
      </w:r>
      <w:r w:rsidR="004152CF" w:rsidRPr="00F34C0D">
        <w:rPr>
          <w:color w:val="000000" w:themeColor="text1"/>
          <w:rPrChange w:id="527" w:author="ASISTENTE ALEJO" w:date="2015-04-23T23:08:00Z">
            <w:rPr/>
          </w:rPrChange>
        </w:rPr>
        <w:fldChar w:fldCharType="separate"/>
      </w:r>
      <w:r w:rsidR="00C73880" w:rsidRPr="00F34C0D">
        <w:rPr>
          <w:rStyle w:val="Hipervnculo"/>
          <w:rFonts w:ascii="Arial" w:eastAsia="Times New Roman" w:hAnsi="Arial" w:cs="Arial"/>
          <w:color w:val="000000" w:themeColor="text1"/>
          <w:lang w:val="es-ES" w:eastAsia="es-CO"/>
          <w:rPrChange w:id="528" w:author="ASISTENTE ALEJO" w:date="2015-04-23T23:08:00Z">
            <w:rPr>
              <w:rStyle w:val="Hipervnculo"/>
              <w:rFonts w:ascii="Arial" w:eastAsia="Times New Roman" w:hAnsi="Arial" w:cs="Arial"/>
              <w:lang w:val="es-ES" w:eastAsia="es-CO"/>
            </w:rPr>
          </w:rPrChange>
        </w:rPr>
        <w:t>VE</w:t>
      </w:r>
      <w:r w:rsidR="00C73880" w:rsidRPr="00F34C0D">
        <w:rPr>
          <w:rStyle w:val="Hipervnculo"/>
          <w:rFonts w:ascii="Arial" w:eastAsia="Times New Roman" w:hAnsi="Arial" w:cs="Arial"/>
          <w:color w:val="000000" w:themeColor="text1"/>
          <w:lang w:val="es-ES" w:eastAsia="es-CO"/>
          <w:rPrChange w:id="529" w:author="ASISTENTE ALEJO" w:date="2015-04-23T23:08:00Z">
            <w:rPr>
              <w:rStyle w:val="Hipervnculo"/>
              <w:rFonts w:ascii="Arial" w:eastAsia="Times New Roman" w:hAnsi="Arial" w:cs="Arial"/>
              <w:lang w:val="es-ES" w:eastAsia="es-CO"/>
            </w:rPr>
          </w:rPrChange>
        </w:rPr>
        <w:t>R</w:t>
      </w:r>
      <w:r w:rsidR="004152CF" w:rsidRPr="00F34C0D">
        <w:rPr>
          <w:rStyle w:val="Hipervnculo"/>
          <w:rFonts w:ascii="Arial" w:eastAsia="Times New Roman" w:hAnsi="Arial" w:cs="Arial"/>
          <w:color w:val="000000" w:themeColor="text1"/>
          <w:lang w:val="es-ES" w:eastAsia="es-CO"/>
          <w:rPrChange w:id="530" w:author="ASISTENTE ALEJO" w:date="2015-04-23T23:08:00Z">
            <w:rPr>
              <w:rStyle w:val="Hipervnculo"/>
              <w:rFonts w:ascii="Arial" w:eastAsia="Times New Roman" w:hAnsi="Arial" w:cs="Arial"/>
              <w:lang w:val="es-ES" w:eastAsia="es-CO"/>
            </w:rPr>
          </w:rPrChange>
        </w:rPr>
        <w:fldChar w:fldCharType="end"/>
      </w:r>
      <w:r w:rsidR="00C73880" w:rsidRPr="00F34C0D">
        <w:rPr>
          <w:rFonts w:ascii="Arial" w:eastAsia="Times New Roman" w:hAnsi="Arial" w:cs="Arial"/>
          <w:color w:val="000000" w:themeColor="text1"/>
          <w:lang w:val="es-ES" w:eastAsia="es-CO"/>
          <w:rPrChange w:id="531" w:author="ASISTENTE ALEJO" w:date="2015-04-23T23:08:00Z">
            <w:rPr>
              <w:rFonts w:ascii="Arial" w:eastAsia="Times New Roman" w:hAnsi="Arial" w:cs="Arial"/>
              <w:lang w:val="es-ES" w:eastAsia="es-CO"/>
            </w:rPr>
          </w:rPrChange>
        </w:rPr>
        <w:t>]</w:t>
      </w:r>
    </w:p>
    <w:p w:rsidR="00A15661" w:rsidRPr="004E5E51" w:rsidRDefault="00D90B2C" w:rsidP="00A15661">
      <w:pPr>
        <w:spacing w:after="0"/>
        <w:rPr>
          <w:rFonts w:ascii="Times" w:hAnsi="Times"/>
          <w:highlight w:val="yellow"/>
        </w:rPr>
      </w:pPr>
      <w:r w:rsidRPr="004E5E51">
        <w:rPr>
          <w:rFonts w:ascii="Times" w:hAnsi="Times"/>
          <w:highlight w:val="yellow"/>
        </w:rPr>
        <w:t xml:space="preserve"> </w:t>
      </w:r>
      <w:r w:rsidR="00A15661" w:rsidRPr="004E5E51">
        <w:rPr>
          <w:rFonts w:ascii="Times" w:hAnsi="Times"/>
          <w:highlight w:val="yellow"/>
        </w:rPr>
        <w:t xml:space="preserve">[SECCIÓN </w:t>
      </w:r>
      <w:r w:rsidR="00A15661">
        <w:rPr>
          <w:rFonts w:ascii="Times" w:hAnsi="Times"/>
          <w:highlight w:val="yellow"/>
        </w:rPr>
        <w:t>3</w:t>
      </w:r>
      <w:r w:rsidR="00A15661" w:rsidRPr="004E5E51">
        <w:rPr>
          <w:rFonts w:ascii="Times" w:hAnsi="Times"/>
          <w:highlight w:val="yellow"/>
        </w:rPr>
        <w:t>]</w:t>
      </w:r>
      <w:r w:rsidR="00A15661">
        <w:rPr>
          <w:rFonts w:ascii="Times" w:hAnsi="Times"/>
        </w:rPr>
        <w:t xml:space="preserve"> </w:t>
      </w:r>
      <w:r w:rsidR="00A15661">
        <w:rPr>
          <w:rFonts w:ascii="Times" w:hAnsi="Times"/>
          <w:b/>
        </w:rPr>
        <w:t>3</w:t>
      </w:r>
      <w:r w:rsidR="00A15661" w:rsidRPr="004E5E51">
        <w:rPr>
          <w:rFonts w:ascii="Times" w:hAnsi="Times"/>
          <w:b/>
        </w:rPr>
        <w:t>.1</w:t>
      </w:r>
      <w:r w:rsidR="00044BBB">
        <w:rPr>
          <w:rFonts w:ascii="Times" w:hAnsi="Times"/>
          <w:b/>
        </w:rPr>
        <w:t>.2</w:t>
      </w:r>
      <w:r w:rsidR="00A15661" w:rsidRPr="004E5E51">
        <w:rPr>
          <w:rFonts w:ascii="Times" w:hAnsi="Times"/>
          <w:b/>
        </w:rPr>
        <w:t xml:space="preserve"> </w:t>
      </w:r>
      <w:del w:id="532" w:author="ASISTENTE ALEJO" w:date="2015-04-23T23:08:00Z">
        <w:r w:rsidR="00A15661" w:rsidDel="00F34C0D">
          <w:rPr>
            <w:rFonts w:ascii="Times" w:hAnsi="Times"/>
            <w:b/>
          </w:rPr>
          <w:delText>F</w:delText>
        </w:r>
      </w:del>
      <w:ins w:id="533" w:author="ASISTENTE ALEJO" w:date="2015-04-23T23:08:00Z">
        <w:r w:rsidR="00F34C0D">
          <w:rPr>
            <w:rFonts w:ascii="Times" w:hAnsi="Times"/>
            <w:b/>
          </w:rPr>
          <w:t>F</w:t>
        </w:r>
      </w:ins>
      <w:del w:id="534" w:author="ASISTENTE ALEJO" w:date="2015-04-23T23:08:00Z">
        <w:r w:rsidR="00A15661" w:rsidRPr="00F057BC" w:rsidDel="00F34C0D">
          <w:rPr>
            <w:rFonts w:ascii="Arial" w:eastAsia="Times New Roman" w:hAnsi="Arial" w:cs="Arial"/>
            <w:b/>
            <w:bCs/>
            <w:lang w:val="es-ES" w:eastAsia="es-CO"/>
          </w:rPr>
          <w:delText>u</w:delText>
        </w:r>
      </w:del>
      <w:ins w:id="535" w:author="ASISTENTE ALEJO" w:date="2015-04-23T23:08:00Z">
        <w:r w:rsidR="00F34C0D">
          <w:rPr>
            <w:rFonts w:ascii="Arial" w:eastAsia="Times New Roman" w:hAnsi="Arial" w:cs="Arial"/>
            <w:b/>
            <w:bCs/>
            <w:lang w:val="es-ES" w:eastAsia="es-CO"/>
          </w:rPr>
          <w:t>Fu</w:t>
        </w:r>
      </w:ins>
      <w:r w:rsidR="00A15661" w:rsidRPr="00F057BC">
        <w:rPr>
          <w:rFonts w:ascii="Arial" w:eastAsia="Times New Roman" w:hAnsi="Arial" w:cs="Arial"/>
          <w:b/>
          <w:bCs/>
          <w:lang w:val="es-ES" w:eastAsia="es-CO"/>
        </w:rPr>
        <w:t xml:space="preserve">erza </w:t>
      </w:r>
      <w:r w:rsidR="00A15661">
        <w:rPr>
          <w:rFonts w:ascii="Arial" w:eastAsia="Times New Roman" w:hAnsi="Arial" w:cs="Arial"/>
          <w:b/>
          <w:bCs/>
          <w:lang w:val="es-ES" w:eastAsia="es-CO"/>
        </w:rPr>
        <w:t>de rozamiento</w:t>
      </w:r>
    </w:p>
    <w:p w:rsidR="00A15661" w:rsidRDefault="00641956" w:rsidP="00F057BC">
      <w:pPr>
        <w:shd w:val="clear" w:color="auto" w:fill="FFFFFF"/>
        <w:spacing w:before="100" w:beforeAutospacing="1" w:after="100" w:afterAutospacing="1"/>
        <w:rPr>
          <w:rFonts w:ascii="Arial" w:hAnsi="Arial" w:cs="Arial"/>
          <w:lang w:val="es-ES"/>
        </w:rPr>
      </w:pPr>
      <w:r w:rsidRPr="00A15661">
        <w:rPr>
          <w:rFonts w:ascii="Arial" w:hAnsi="Arial" w:cs="Arial"/>
          <w:lang w:val="es-ES"/>
        </w:rPr>
        <w:t xml:space="preserve">La </w:t>
      </w:r>
      <w:r w:rsidRPr="00A15661">
        <w:rPr>
          <w:rFonts w:ascii="Arial" w:hAnsi="Arial" w:cs="Arial"/>
          <w:b/>
          <w:bCs/>
          <w:lang w:val="es-ES"/>
        </w:rPr>
        <w:t>fuerza de rozamiento</w:t>
      </w:r>
      <w:r w:rsidR="00A15661">
        <w:rPr>
          <w:rFonts w:ascii="Arial" w:hAnsi="Arial" w:cs="Arial"/>
          <w:b/>
          <w:bCs/>
          <w:lang w:val="es-ES"/>
        </w:rPr>
        <w:t xml:space="preserve"> </w:t>
      </w:r>
      <w:r w:rsidR="00A15661">
        <w:rPr>
          <w:rFonts w:ascii="Arial" w:hAnsi="Arial" w:cs="Arial"/>
          <w:lang w:val="es-ES"/>
        </w:rPr>
        <w:t>es la fuerza que resulta</w:t>
      </w:r>
      <w:r w:rsidRPr="00A15661">
        <w:rPr>
          <w:rFonts w:ascii="Arial" w:hAnsi="Arial" w:cs="Arial"/>
          <w:lang w:val="es-ES"/>
        </w:rPr>
        <w:t xml:space="preserve"> como consecuencia de la </w:t>
      </w:r>
      <w:r w:rsidRPr="00A15661">
        <w:rPr>
          <w:rFonts w:ascii="Arial" w:hAnsi="Arial" w:cs="Arial"/>
          <w:b/>
          <w:bCs/>
          <w:lang w:val="es-ES"/>
        </w:rPr>
        <w:t>fricción</w:t>
      </w:r>
      <w:r w:rsidRPr="00A15661">
        <w:rPr>
          <w:rFonts w:ascii="Arial" w:hAnsi="Arial" w:cs="Arial"/>
          <w:lang w:val="es-ES"/>
        </w:rPr>
        <w:t xml:space="preserve"> entre las superficies de dos cuerpos en contacto. El sentido de esta fuerza siempre se opone al del movimiento. </w:t>
      </w:r>
    </w:p>
    <w:tbl>
      <w:tblPr>
        <w:tblStyle w:val="Tablaconcuadrcula"/>
        <w:tblW w:w="0" w:type="auto"/>
        <w:tblLook w:val="04A0" w:firstRow="1" w:lastRow="0" w:firstColumn="1" w:lastColumn="0" w:noHBand="0" w:noVBand="1"/>
      </w:tblPr>
      <w:tblGrid>
        <w:gridCol w:w="2485"/>
        <w:gridCol w:w="6343"/>
      </w:tblGrid>
      <w:tr w:rsidR="00EE6271" w:rsidRPr="00E64528" w:rsidTr="003A696A">
        <w:tc>
          <w:tcPr>
            <w:tcW w:w="8828" w:type="dxa"/>
            <w:gridSpan w:val="2"/>
            <w:shd w:val="clear" w:color="auto" w:fill="0D0D0D" w:themeFill="text1" w:themeFillTint="F2"/>
          </w:tcPr>
          <w:p w:rsidR="00EE6271" w:rsidRPr="00E64528" w:rsidRDefault="00EE6271" w:rsidP="003A696A">
            <w:pPr>
              <w:jc w:val="center"/>
              <w:rPr>
                <w:rFonts w:ascii="Arial" w:hAnsi="Arial" w:cs="Arial"/>
                <w:b/>
                <w:color w:val="FFFFFF" w:themeColor="background1"/>
                <w:sz w:val="24"/>
                <w:szCs w:val="24"/>
              </w:rPr>
            </w:pPr>
            <w:r w:rsidRPr="00E64528">
              <w:rPr>
                <w:rFonts w:ascii="Arial" w:hAnsi="Arial" w:cs="Arial"/>
                <w:b/>
                <w:color w:val="FFFFFF" w:themeColor="background1"/>
                <w:sz w:val="24"/>
                <w:szCs w:val="24"/>
              </w:rPr>
              <w:t>Imagen (fotografía, gráfica o ilustración)</w:t>
            </w:r>
          </w:p>
        </w:tc>
      </w:tr>
      <w:tr w:rsidR="00EE6271" w:rsidRPr="00E64528" w:rsidTr="003A696A">
        <w:tc>
          <w:tcPr>
            <w:tcW w:w="2485" w:type="dxa"/>
          </w:tcPr>
          <w:p w:rsidR="00EE6271" w:rsidRPr="00E64528" w:rsidRDefault="00EE6271" w:rsidP="003A696A">
            <w:pPr>
              <w:rPr>
                <w:rFonts w:ascii="Arial" w:hAnsi="Arial" w:cs="Arial"/>
                <w:b/>
                <w:color w:val="000000"/>
                <w:sz w:val="24"/>
                <w:szCs w:val="24"/>
              </w:rPr>
            </w:pPr>
            <w:r w:rsidRPr="00E64528">
              <w:rPr>
                <w:rFonts w:ascii="Arial" w:hAnsi="Arial" w:cs="Arial"/>
                <w:b/>
                <w:color w:val="000000"/>
                <w:sz w:val="24"/>
                <w:szCs w:val="24"/>
              </w:rPr>
              <w:t>Código</w:t>
            </w:r>
          </w:p>
        </w:tc>
        <w:tc>
          <w:tcPr>
            <w:tcW w:w="6343" w:type="dxa"/>
          </w:tcPr>
          <w:p w:rsidR="00EE6271" w:rsidRPr="00E64528" w:rsidRDefault="00EE6271" w:rsidP="00EE6271">
            <w:pPr>
              <w:rPr>
                <w:rFonts w:ascii="Arial" w:hAnsi="Arial" w:cs="Arial"/>
                <w:b/>
                <w:color w:val="000000"/>
                <w:sz w:val="24"/>
                <w:szCs w:val="24"/>
              </w:rPr>
            </w:pPr>
            <w:r w:rsidRPr="00E64528">
              <w:rPr>
                <w:rFonts w:ascii="Arial" w:hAnsi="Arial" w:cs="Arial"/>
                <w:color w:val="000000"/>
                <w:sz w:val="24"/>
                <w:szCs w:val="24"/>
              </w:rPr>
              <w:t>CN_07_11</w:t>
            </w:r>
            <w:r>
              <w:rPr>
                <w:rFonts w:ascii="Arial" w:hAnsi="Arial" w:cs="Arial"/>
                <w:color w:val="000000"/>
                <w:sz w:val="24"/>
                <w:szCs w:val="24"/>
              </w:rPr>
              <w:t>_IMG14</w:t>
            </w:r>
          </w:p>
        </w:tc>
      </w:tr>
      <w:tr w:rsidR="00EE6271" w:rsidRPr="00E64528" w:rsidTr="003A696A">
        <w:tc>
          <w:tcPr>
            <w:tcW w:w="2485" w:type="dxa"/>
          </w:tcPr>
          <w:p w:rsidR="00EE6271" w:rsidRPr="00E64528" w:rsidRDefault="00EE6271" w:rsidP="003A696A">
            <w:pPr>
              <w:rPr>
                <w:rFonts w:ascii="Arial" w:hAnsi="Arial" w:cs="Arial"/>
                <w:color w:val="000000"/>
                <w:sz w:val="24"/>
                <w:szCs w:val="24"/>
              </w:rPr>
            </w:pPr>
            <w:r w:rsidRPr="00E64528">
              <w:rPr>
                <w:rFonts w:ascii="Arial" w:hAnsi="Arial" w:cs="Arial"/>
                <w:b/>
                <w:color w:val="000000"/>
                <w:sz w:val="24"/>
                <w:szCs w:val="24"/>
              </w:rPr>
              <w:t>Descripción</w:t>
            </w:r>
          </w:p>
        </w:tc>
        <w:tc>
          <w:tcPr>
            <w:tcW w:w="6343" w:type="dxa"/>
          </w:tcPr>
          <w:p w:rsidR="00EE6271" w:rsidRPr="00E64528" w:rsidRDefault="00EE6271" w:rsidP="00EE6271">
            <w:pPr>
              <w:rPr>
                <w:rFonts w:ascii="Arial" w:hAnsi="Arial" w:cs="Arial"/>
                <w:color w:val="000000"/>
                <w:sz w:val="24"/>
                <w:szCs w:val="24"/>
              </w:rPr>
            </w:pPr>
            <w:r>
              <w:rPr>
                <w:rFonts w:ascii="Arial" w:hAnsi="Arial" w:cs="Arial"/>
                <w:color w:val="000000"/>
                <w:sz w:val="24"/>
                <w:szCs w:val="24"/>
              </w:rPr>
              <w:t>Fuerzas de rozamiento</w:t>
            </w:r>
          </w:p>
        </w:tc>
      </w:tr>
      <w:tr w:rsidR="00EE6271" w:rsidRPr="00E64528" w:rsidTr="003A696A">
        <w:tc>
          <w:tcPr>
            <w:tcW w:w="2485" w:type="dxa"/>
          </w:tcPr>
          <w:p w:rsidR="00EE6271" w:rsidRPr="00F23EAE" w:rsidRDefault="00EE6271" w:rsidP="003A696A">
            <w:pPr>
              <w:rPr>
                <w:rFonts w:ascii="Arial" w:hAnsi="Arial" w:cs="Arial"/>
                <w:sz w:val="24"/>
                <w:szCs w:val="24"/>
              </w:rPr>
            </w:pPr>
            <w:r w:rsidRPr="00F23EAE">
              <w:rPr>
                <w:rFonts w:ascii="Arial" w:hAnsi="Arial" w:cs="Arial"/>
                <w:b/>
                <w:sz w:val="24"/>
                <w:szCs w:val="24"/>
              </w:rPr>
              <w:t xml:space="preserve">Código </w:t>
            </w:r>
            <w:proofErr w:type="spellStart"/>
            <w:r w:rsidRPr="00F23EAE">
              <w:rPr>
                <w:rFonts w:ascii="Arial" w:hAnsi="Arial" w:cs="Arial"/>
                <w:b/>
                <w:sz w:val="24"/>
                <w:szCs w:val="24"/>
              </w:rPr>
              <w:t>Shutterstock</w:t>
            </w:r>
            <w:proofErr w:type="spellEnd"/>
            <w:r w:rsidRPr="00F23EAE">
              <w:rPr>
                <w:rFonts w:ascii="Arial" w:hAnsi="Arial" w:cs="Arial"/>
                <w:b/>
                <w:sz w:val="24"/>
                <w:szCs w:val="24"/>
              </w:rPr>
              <w:t xml:space="preserve"> (o URL o la ruta en </w:t>
            </w:r>
            <w:proofErr w:type="spellStart"/>
            <w:r w:rsidRPr="00F23EAE">
              <w:rPr>
                <w:rFonts w:ascii="Arial" w:hAnsi="Arial" w:cs="Arial"/>
                <w:b/>
                <w:sz w:val="24"/>
                <w:szCs w:val="24"/>
              </w:rPr>
              <w:t>AulaPlaneta</w:t>
            </w:r>
            <w:proofErr w:type="spellEnd"/>
            <w:r w:rsidRPr="00F23EAE">
              <w:rPr>
                <w:rFonts w:ascii="Arial" w:hAnsi="Arial" w:cs="Arial"/>
                <w:b/>
                <w:sz w:val="24"/>
                <w:szCs w:val="24"/>
              </w:rPr>
              <w:t>)</w:t>
            </w:r>
          </w:p>
        </w:tc>
        <w:tc>
          <w:tcPr>
            <w:tcW w:w="6343" w:type="dxa"/>
          </w:tcPr>
          <w:p w:rsidR="00EE6271" w:rsidRPr="00724E90" w:rsidRDefault="00724E90" w:rsidP="003A696A">
            <w:pPr>
              <w:shd w:val="clear" w:color="auto" w:fill="FFFFFF"/>
              <w:spacing w:before="100" w:beforeAutospacing="1" w:after="100" w:afterAutospacing="1"/>
              <w:rPr>
                <w:rFonts w:ascii="Arial" w:hAnsi="Arial" w:cs="Arial"/>
                <w:sz w:val="24"/>
                <w:szCs w:val="24"/>
              </w:rPr>
            </w:pPr>
            <w:r w:rsidRPr="00724E90">
              <w:rPr>
                <w:rStyle w:val="apple-converted-space"/>
                <w:rFonts w:ascii="Arial" w:hAnsi="Arial" w:cs="Arial"/>
                <w:color w:val="333333"/>
                <w:sz w:val="24"/>
                <w:szCs w:val="24"/>
                <w:shd w:val="clear" w:color="auto" w:fill="FFFFFF"/>
              </w:rPr>
              <w:t> </w:t>
            </w:r>
            <w:r w:rsidRPr="00724E90">
              <w:rPr>
                <w:rFonts w:ascii="Arial" w:hAnsi="Arial" w:cs="Arial"/>
                <w:color w:val="333333"/>
                <w:sz w:val="24"/>
                <w:szCs w:val="24"/>
                <w:shd w:val="clear" w:color="auto" w:fill="FFFFFF"/>
              </w:rPr>
              <w:t>146407706</w:t>
            </w:r>
          </w:p>
        </w:tc>
      </w:tr>
      <w:tr w:rsidR="00EE6271" w:rsidRPr="00E64528" w:rsidTr="00EE6271">
        <w:trPr>
          <w:trHeight w:val="322"/>
        </w:trPr>
        <w:tc>
          <w:tcPr>
            <w:tcW w:w="2485" w:type="dxa"/>
          </w:tcPr>
          <w:p w:rsidR="00EE6271" w:rsidRPr="00E64528" w:rsidRDefault="00EE6271" w:rsidP="003A696A">
            <w:pPr>
              <w:rPr>
                <w:rFonts w:ascii="Arial" w:hAnsi="Arial" w:cs="Arial"/>
                <w:color w:val="000000"/>
                <w:sz w:val="24"/>
                <w:szCs w:val="24"/>
              </w:rPr>
            </w:pPr>
            <w:r w:rsidRPr="00E64528">
              <w:rPr>
                <w:rFonts w:ascii="Arial" w:hAnsi="Arial" w:cs="Arial"/>
                <w:b/>
                <w:color w:val="000000"/>
                <w:sz w:val="24"/>
                <w:szCs w:val="24"/>
              </w:rPr>
              <w:t>Pie de imagen</w:t>
            </w:r>
          </w:p>
        </w:tc>
        <w:tc>
          <w:tcPr>
            <w:tcW w:w="6343" w:type="dxa"/>
          </w:tcPr>
          <w:p w:rsidR="00EE6271" w:rsidRPr="00E64528" w:rsidRDefault="00724E90" w:rsidP="00342C26">
            <w:pPr>
              <w:shd w:val="clear" w:color="auto" w:fill="FFFFFF"/>
              <w:spacing w:before="100" w:beforeAutospacing="1" w:after="100" w:afterAutospacing="1"/>
              <w:rPr>
                <w:rFonts w:ascii="Arial" w:hAnsi="Arial" w:cs="Arial"/>
                <w:color w:val="000000"/>
                <w:sz w:val="24"/>
                <w:szCs w:val="24"/>
              </w:rPr>
            </w:pPr>
            <w:r>
              <w:rPr>
                <w:rFonts w:ascii="Arial" w:hAnsi="Arial" w:cs="Arial"/>
                <w:color w:val="000000"/>
                <w:sz w:val="24"/>
                <w:szCs w:val="24"/>
              </w:rPr>
              <w:t xml:space="preserve">El carro de carreras posee llantas más anchas que los automóviles porque estas presentan mayor agarre entre la superficie </w:t>
            </w:r>
            <w:del w:id="536" w:author="ASISTENTE ALEJO" w:date="2015-04-23T23:10:00Z">
              <w:r w:rsidDel="00342C26">
                <w:rPr>
                  <w:rFonts w:ascii="Arial" w:hAnsi="Arial" w:cs="Arial"/>
                  <w:color w:val="000000"/>
                  <w:sz w:val="24"/>
                  <w:szCs w:val="24"/>
                </w:rPr>
                <w:delText>de la llanta</w:delText>
              </w:r>
            </w:del>
            <w:ins w:id="537" w:author="ASISTENTE ALEJO" w:date="2015-04-23T23:10:00Z">
              <w:r w:rsidR="00342C26">
                <w:rPr>
                  <w:rFonts w:ascii="Arial" w:hAnsi="Arial" w:cs="Arial"/>
                  <w:color w:val="000000"/>
                  <w:sz w:val="24"/>
                  <w:szCs w:val="24"/>
                </w:rPr>
                <w:t xml:space="preserve">del </w:t>
              </w:r>
              <w:proofErr w:type="spellStart"/>
              <w:r w:rsidR="00342C26">
                <w:rPr>
                  <w:rFonts w:ascii="Arial" w:hAnsi="Arial" w:cs="Arial"/>
                  <w:color w:val="000000"/>
                  <w:sz w:val="24"/>
                  <w:szCs w:val="24"/>
                </w:rPr>
                <w:t>neumàtico</w:t>
              </w:r>
            </w:ins>
            <w:proofErr w:type="spellEnd"/>
            <w:r>
              <w:rPr>
                <w:rFonts w:ascii="Arial" w:hAnsi="Arial" w:cs="Arial"/>
                <w:color w:val="000000"/>
                <w:sz w:val="24"/>
                <w:szCs w:val="24"/>
              </w:rPr>
              <w:t xml:space="preserve"> y la superficie de la pista, al tener mayor agarre evita que el carro se desplace hacia afuera de la pista, es decir presenta una fuerza de rozamiento </w:t>
            </w:r>
            <w:del w:id="538" w:author="ASISTENTE ALEJO" w:date="2015-04-23T23:09:00Z">
              <w:r w:rsidDel="00F34C0D">
                <w:rPr>
                  <w:rFonts w:ascii="Arial" w:hAnsi="Arial" w:cs="Arial"/>
                  <w:color w:val="000000"/>
                  <w:sz w:val="24"/>
                  <w:szCs w:val="24"/>
                </w:rPr>
                <w:delText>grande</w:delText>
              </w:r>
            </w:del>
            <w:ins w:id="539" w:author="ASISTENTE ALEJO" w:date="2015-04-23T23:14:00Z">
              <w:r w:rsidR="00342C26">
                <w:rPr>
                  <w:rFonts w:ascii="Arial" w:hAnsi="Arial" w:cs="Arial"/>
                  <w:color w:val="000000"/>
                  <w:sz w:val="24"/>
                  <w:szCs w:val="24"/>
                </w:rPr>
                <w:t>mayor</w:t>
              </w:r>
            </w:ins>
            <w:del w:id="540" w:author="ASISTENTE ALEJO" w:date="2015-04-23T23:13:00Z">
              <w:r w:rsidDel="00342C26">
                <w:rPr>
                  <w:rFonts w:ascii="Arial" w:hAnsi="Arial" w:cs="Arial"/>
                  <w:color w:val="000000"/>
                  <w:sz w:val="24"/>
                  <w:szCs w:val="24"/>
                </w:rPr>
                <w:delText xml:space="preserve">. </w:delText>
              </w:r>
            </w:del>
          </w:p>
        </w:tc>
      </w:tr>
    </w:tbl>
    <w:p w:rsidR="00F007BC" w:rsidRDefault="00641956" w:rsidP="00F057BC">
      <w:pPr>
        <w:shd w:val="clear" w:color="auto" w:fill="FFFFFF"/>
        <w:spacing w:before="100" w:beforeAutospacing="1" w:after="100" w:afterAutospacing="1"/>
        <w:rPr>
          <w:rFonts w:ascii="Arial" w:hAnsi="Arial" w:cs="Arial"/>
          <w:lang w:val="es-ES"/>
        </w:rPr>
      </w:pPr>
      <w:r w:rsidRPr="00A15661">
        <w:rPr>
          <w:rFonts w:ascii="Arial" w:hAnsi="Arial" w:cs="Arial"/>
          <w:lang w:val="es-ES"/>
        </w:rPr>
        <w:t>Por ejemplo, si queremos empujar un mueble muy grande y ejercemos una fuerza pequeña, el mueble no se moverá porque existe una fuerza de rozamiento entre este y el suelo, que se opone a que se desplace. Asimismo, cuando un coche circula por una carretera existe una fuerza de rozamiento entre el suelo y los neumáticos, cuyo sentido es contrario al movimiento del coche.</w:t>
      </w:r>
    </w:p>
    <w:p w:rsidR="0006487C" w:rsidDel="00342C26" w:rsidRDefault="0006487C" w:rsidP="00F057BC">
      <w:pPr>
        <w:shd w:val="clear" w:color="auto" w:fill="FFFFFF"/>
        <w:spacing w:before="100" w:beforeAutospacing="1" w:after="100" w:afterAutospacing="1"/>
        <w:rPr>
          <w:del w:id="541" w:author="ASISTENTE ALEJO" w:date="2015-04-23T23:11:00Z"/>
          <w:rFonts w:ascii="Arial" w:eastAsia="Times New Roman" w:hAnsi="Arial" w:cs="Arial"/>
          <w:lang w:val="es-ES" w:eastAsia="es-CO"/>
        </w:rPr>
      </w:pPr>
    </w:p>
    <w:tbl>
      <w:tblPr>
        <w:tblStyle w:val="Tablaconcuadrcula"/>
        <w:tblW w:w="0" w:type="auto"/>
        <w:tblLook w:val="04A0" w:firstRow="1" w:lastRow="0" w:firstColumn="1" w:lastColumn="0" w:noHBand="0" w:noVBand="1"/>
      </w:tblPr>
      <w:tblGrid>
        <w:gridCol w:w="2518"/>
        <w:gridCol w:w="6460"/>
      </w:tblGrid>
      <w:tr w:rsidR="0006487C" w:rsidRPr="0006487C" w:rsidTr="003A696A">
        <w:tc>
          <w:tcPr>
            <w:tcW w:w="8978" w:type="dxa"/>
            <w:gridSpan w:val="2"/>
            <w:shd w:val="clear" w:color="auto" w:fill="000000" w:themeFill="text1"/>
          </w:tcPr>
          <w:p w:rsidR="0006487C" w:rsidRPr="0006487C" w:rsidRDefault="0006487C" w:rsidP="003A696A">
            <w:pPr>
              <w:jc w:val="center"/>
              <w:rPr>
                <w:rFonts w:ascii="Arial" w:hAnsi="Arial" w:cs="Arial"/>
                <w:b/>
                <w:color w:val="FFFFFF" w:themeColor="background1"/>
                <w:sz w:val="24"/>
                <w:szCs w:val="24"/>
              </w:rPr>
            </w:pPr>
            <w:r w:rsidRPr="0006487C">
              <w:rPr>
                <w:rFonts w:ascii="Arial" w:hAnsi="Arial" w:cs="Arial"/>
                <w:b/>
                <w:color w:val="FFFFFF" w:themeColor="background1"/>
                <w:sz w:val="24"/>
                <w:szCs w:val="24"/>
              </w:rPr>
              <w:t>Destacado</w:t>
            </w:r>
          </w:p>
        </w:tc>
      </w:tr>
      <w:tr w:rsidR="0006487C" w:rsidRPr="0006487C" w:rsidTr="003A696A">
        <w:tc>
          <w:tcPr>
            <w:tcW w:w="2518" w:type="dxa"/>
          </w:tcPr>
          <w:p w:rsidR="0006487C" w:rsidRPr="0006487C" w:rsidRDefault="0006487C" w:rsidP="003A696A">
            <w:pPr>
              <w:rPr>
                <w:rFonts w:ascii="Arial" w:hAnsi="Arial" w:cs="Arial"/>
                <w:b/>
                <w:sz w:val="24"/>
                <w:szCs w:val="24"/>
              </w:rPr>
            </w:pPr>
            <w:r w:rsidRPr="0006487C">
              <w:rPr>
                <w:rFonts w:ascii="Arial" w:hAnsi="Arial" w:cs="Arial"/>
                <w:b/>
                <w:sz w:val="24"/>
                <w:szCs w:val="24"/>
              </w:rPr>
              <w:t>Título</w:t>
            </w:r>
          </w:p>
        </w:tc>
        <w:tc>
          <w:tcPr>
            <w:tcW w:w="6460" w:type="dxa"/>
          </w:tcPr>
          <w:p w:rsidR="0006487C" w:rsidRPr="0006487C" w:rsidRDefault="0006487C" w:rsidP="003A696A">
            <w:pPr>
              <w:jc w:val="center"/>
              <w:rPr>
                <w:rFonts w:ascii="Arial" w:hAnsi="Arial" w:cs="Arial"/>
                <w:b/>
                <w:sz w:val="24"/>
                <w:szCs w:val="24"/>
              </w:rPr>
            </w:pPr>
            <w:r>
              <w:rPr>
                <w:rFonts w:ascii="Arial" w:hAnsi="Arial" w:cs="Arial"/>
                <w:b/>
                <w:sz w:val="24"/>
                <w:szCs w:val="24"/>
              </w:rPr>
              <w:t>Factores que afectan la fuerza de rozamiento</w:t>
            </w:r>
          </w:p>
        </w:tc>
      </w:tr>
      <w:tr w:rsidR="0006487C" w:rsidRPr="0006487C" w:rsidTr="003A696A">
        <w:tc>
          <w:tcPr>
            <w:tcW w:w="2518" w:type="dxa"/>
          </w:tcPr>
          <w:p w:rsidR="0006487C" w:rsidRPr="0006487C" w:rsidRDefault="0006487C" w:rsidP="003A696A">
            <w:pPr>
              <w:rPr>
                <w:rFonts w:ascii="Arial" w:hAnsi="Arial" w:cs="Arial"/>
                <w:sz w:val="24"/>
                <w:szCs w:val="24"/>
              </w:rPr>
            </w:pPr>
            <w:r w:rsidRPr="0006487C">
              <w:rPr>
                <w:rFonts w:ascii="Arial" w:hAnsi="Arial" w:cs="Arial"/>
                <w:b/>
                <w:sz w:val="24"/>
                <w:szCs w:val="24"/>
              </w:rPr>
              <w:t>Contenido</w:t>
            </w:r>
          </w:p>
        </w:tc>
        <w:tc>
          <w:tcPr>
            <w:tcW w:w="6460" w:type="dxa"/>
          </w:tcPr>
          <w:p w:rsidR="0006487C" w:rsidRDefault="0006487C" w:rsidP="0006487C">
            <w:pPr>
              <w:shd w:val="clear" w:color="auto" w:fill="FFFFFF"/>
              <w:spacing w:before="100" w:beforeAutospacing="1" w:after="100" w:afterAutospacing="1" w:line="276" w:lineRule="auto"/>
              <w:rPr>
                <w:rFonts w:ascii="Arial" w:eastAsia="Times New Roman" w:hAnsi="Arial" w:cs="Arial"/>
                <w:lang w:val="es-ES" w:eastAsia="es-CO"/>
              </w:rPr>
            </w:pPr>
            <w:r>
              <w:rPr>
                <w:rFonts w:ascii="Arial" w:eastAsia="Times New Roman" w:hAnsi="Arial" w:cs="Arial"/>
                <w:lang w:val="es-ES" w:eastAsia="es-CO"/>
              </w:rPr>
              <w:t>La Fuerza de rozamiento depende de los siguientes factores:</w:t>
            </w:r>
          </w:p>
          <w:p w:rsidR="0006487C" w:rsidRDefault="0006487C" w:rsidP="0006487C">
            <w:pPr>
              <w:pStyle w:val="Prrafodelista"/>
              <w:numPr>
                <w:ilvl w:val="0"/>
                <w:numId w:val="7"/>
              </w:numPr>
              <w:shd w:val="clear" w:color="auto" w:fill="FFFFFF"/>
              <w:spacing w:before="100" w:beforeAutospacing="1" w:after="100" w:afterAutospacing="1" w:line="276" w:lineRule="auto"/>
              <w:rPr>
                <w:rFonts w:ascii="Arial" w:eastAsia="Times New Roman" w:hAnsi="Arial" w:cs="Arial"/>
                <w:lang w:val="es-ES" w:eastAsia="es-CO"/>
              </w:rPr>
            </w:pPr>
            <w:r>
              <w:rPr>
                <w:rFonts w:ascii="Arial" w:eastAsia="Times New Roman" w:hAnsi="Arial" w:cs="Arial"/>
                <w:lang w:val="es-ES" w:eastAsia="es-CO"/>
              </w:rPr>
              <w:t>De la naturaleza de las superficies en contacto.  Por ejemplo 2 láminas de vidrio enjabonadas resbalan mucho más fácilmente que las mismas superficies en contacto cuando están secas.</w:t>
            </w:r>
          </w:p>
          <w:p w:rsidR="0006487C" w:rsidRDefault="0006487C" w:rsidP="0006487C">
            <w:pPr>
              <w:pStyle w:val="Prrafodelista"/>
              <w:numPr>
                <w:ilvl w:val="0"/>
                <w:numId w:val="7"/>
              </w:numPr>
              <w:shd w:val="clear" w:color="auto" w:fill="FFFFFF"/>
              <w:spacing w:before="100" w:beforeAutospacing="1" w:after="100" w:afterAutospacing="1" w:line="276" w:lineRule="auto"/>
              <w:rPr>
                <w:rFonts w:ascii="Arial" w:eastAsia="Times New Roman" w:hAnsi="Arial" w:cs="Arial"/>
                <w:lang w:val="es-ES" w:eastAsia="es-CO"/>
              </w:rPr>
            </w:pPr>
            <w:r>
              <w:rPr>
                <w:rFonts w:ascii="Arial" w:eastAsia="Times New Roman" w:hAnsi="Arial" w:cs="Arial"/>
                <w:lang w:val="es-ES" w:eastAsia="es-CO"/>
              </w:rPr>
              <w:t xml:space="preserve">De la fuerza normal: Entre menor sea la fuerza normal, menor es la fuerza de rozamiento.  Ejemplo Un cuerpo </w:t>
            </w:r>
            <w:r>
              <w:rPr>
                <w:rFonts w:ascii="Arial" w:eastAsia="Times New Roman" w:hAnsi="Arial" w:cs="Arial"/>
                <w:lang w:val="es-ES" w:eastAsia="es-CO"/>
              </w:rPr>
              <w:lastRenderedPageBreak/>
              <w:t>resbala más fácilmente sobre la misma superficie, en la medida en que la superficie esté más inclinada.</w:t>
            </w:r>
          </w:p>
          <w:p w:rsidR="0006487C" w:rsidRPr="0006487C" w:rsidRDefault="0006487C" w:rsidP="0006487C">
            <w:pPr>
              <w:shd w:val="clear" w:color="auto" w:fill="FFFFFF"/>
              <w:spacing w:before="100" w:beforeAutospacing="1" w:after="100" w:afterAutospacing="1" w:line="276" w:lineRule="auto"/>
              <w:rPr>
                <w:rFonts w:ascii="Arial" w:eastAsia="Times New Roman" w:hAnsi="Arial" w:cs="Arial"/>
                <w:lang w:val="es-ES" w:eastAsia="es-CO"/>
              </w:rPr>
            </w:pPr>
            <w:r>
              <w:rPr>
                <w:rFonts w:ascii="Arial" w:eastAsia="Times New Roman" w:hAnsi="Arial" w:cs="Arial"/>
                <w:lang w:val="es-ES" w:eastAsia="es-CO"/>
              </w:rPr>
              <w:t>La fuerza de rozamiento es independiente del área de contacto existente entre los dos objetos</w:t>
            </w:r>
          </w:p>
        </w:tc>
      </w:tr>
    </w:tbl>
    <w:p w:rsidR="0006487C" w:rsidRDefault="0006487C" w:rsidP="00F057BC">
      <w:pPr>
        <w:shd w:val="clear" w:color="auto" w:fill="FFFFFF"/>
        <w:spacing w:before="100" w:beforeAutospacing="1" w:after="100" w:afterAutospacing="1"/>
        <w:rPr>
          <w:rFonts w:ascii="Arial" w:eastAsia="Times New Roman" w:hAnsi="Arial" w:cs="Arial"/>
          <w:lang w:val="es-ES" w:eastAsia="es-CO"/>
        </w:rPr>
      </w:pPr>
    </w:p>
    <w:tbl>
      <w:tblPr>
        <w:tblStyle w:val="Tablaconcuadrcula"/>
        <w:tblW w:w="0" w:type="auto"/>
        <w:tblLook w:val="04A0" w:firstRow="1" w:lastRow="0" w:firstColumn="1" w:lastColumn="0" w:noHBand="0" w:noVBand="1"/>
      </w:tblPr>
      <w:tblGrid>
        <w:gridCol w:w="2443"/>
        <w:gridCol w:w="6385"/>
      </w:tblGrid>
      <w:tr w:rsidR="00044BBB" w:rsidRPr="00FD01F4" w:rsidTr="00044BBB">
        <w:tc>
          <w:tcPr>
            <w:tcW w:w="8828" w:type="dxa"/>
            <w:gridSpan w:val="2"/>
            <w:shd w:val="clear" w:color="auto" w:fill="000000" w:themeFill="text1"/>
          </w:tcPr>
          <w:p w:rsidR="00044BBB" w:rsidRPr="00FD01F4" w:rsidRDefault="00044BBB" w:rsidP="003A696A">
            <w:pPr>
              <w:jc w:val="center"/>
              <w:rPr>
                <w:rFonts w:ascii="Arial" w:hAnsi="Arial" w:cs="Arial"/>
                <w:b/>
                <w:color w:val="FFFFFF" w:themeColor="background1"/>
                <w:sz w:val="24"/>
                <w:szCs w:val="24"/>
              </w:rPr>
            </w:pPr>
            <w:r w:rsidRPr="00FD01F4">
              <w:rPr>
                <w:rFonts w:ascii="Arial" w:hAnsi="Arial" w:cs="Arial"/>
                <w:b/>
                <w:color w:val="FFFFFF" w:themeColor="background1"/>
                <w:sz w:val="24"/>
                <w:szCs w:val="24"/>
              </w:rPr>
              <w:t>Practica: recurso aprovechado</w:t>
            </w:r>
          </w:p>
        </w:tc>
      </w:tr>
      <w:tr w:rsidR="00044BBB" w:rsidRPr="00FD01F4" w:rsidTr="00044BBB">
        <w:tc>
          <w:tcPr>
            <w:tcW w:w="2443" w:type="dxa"/>
          </w:tcPr>
          <w:p w:rsidR="00044BBB" w:rsidRPr="00FD01F4" w:rsidRDefault="00044BBB" w:rsidP="003A696A">
            <w:pPr>
              <w:rPr>
                <w:rFonts w:ascii="Arial" w:hAnsi="Arial" w:cs="Arial"/>
                <w:b/>
                <w:color w:val="000000"/>
                <w:sz w:val="24"/>
                <w:szCs w:val="24"/>
              </w:rPr>
            </w:pPr>
            <w:r w:rsidRPr="00FD01F4">
              <w:rPr>
                <w:rFonts w:ascii="Arial" w:hAnsi="Arial" w:cs="Arial"/>
                <w:b/>
                <w:color w:val="000000"/>
                <w:sz w:val="24"/>
                <w:szCs w:val="24"/>
              </w:rPr>
              <w:t>Código</w:t>
            </w:r>
          </w:p>
        </w:tc>
        <w:tc>
          <w:tcPr>
            <w:tcW w:w="6385" w:type="dxa"/>
          </w:tcPr>
          <w:p w:rsidR="00044BBB" w:rsidRPr="00FD01F4" w:rsidRDefault="00044BBB" w:rsidP="003A696A">
            <w:pPr>
              <w:rPr>
                <w:rFonts w:ascii="Arial" w:hAnsi="Arial" w:cs="Arial"/>
                <w:b/>
                <w:color w:val="000000"/>
                <w:sz w:val="24"/>
                <w:szCs w:val="24"/>
              </w:rPr>
            </w:pPr>
            <w:r>
              <w:rPr>
                <w:rFonts w:ascii="Arial" w:hAnsi="Arial" w:cs="Arial"/>
                <w:color w:val="000000"/>
                <w:sz w:val="24"/>
                <w:szCs w:val="24"/>
              </w:rPr>
              <w:t>CN_07_11</w:t>
            </w:r>
            <w:r w:rsidRPr="00FD01F4">
              <w:rPr>
                <w:rFonts w:ascii="Arial" w:hAnsi="Arial" w:cs="Arial"/>
                <w:color w:val="000000"/>
                <w:sz w:val="24"/>
                <w:szCs w:val="24"/>
              </w:rPr>
              <w:t>_REC</w:t>
            </w:r>
            <w:r w:rsidR="001D5AF7">
              <w:rPr>
                <w:rFonts w:ascii="Arial" w:hAnsi="Arial" w:cs="Arial"/>
                <w:color w:val="000000"/>
                <w:sz w:val="24"/>
                <w:szCs w:val="24"/>
              </w:rPr>
              <w:t>8</w:t>
            </w:r>
            <w:r w:rsidRPr="00FD01F4">
              <w:rPr>
                <w:rFonts w:ascii="Arial" w:hAnsi="Arial" w:cs="Arial"/>
                <w:color w:val="000000"/>
                <w:sz w:val="24"/>
                <w:szCs w:val="24"/>
              </w:rPr>
              <w:t>0</w:t>
            </w:r>
          </w:p>
        </w:tc>
      </w:tr>
      <w:tr w:rsidR="00044BBB" w:rsidRPr="00FD01F4" w:rsidTr="00044BBB">
        <w:tc>
          <w:tcPr>
            <w:tcW w:w="2443" w:type="dxa"/>
          </w:tcPr>
          <w:p w:rsidR="00044BBB" w:rsidRPr="00FD01F4" w:rsidRDefault="00044BBB" w:rsidP="003A696A">
            <w:pPr>
              <w:rPr>
                <w:rFonts w:ascii="Arial" w:hAnsi="Arial" w:cs="Arial"/>
                <w:color w:val="000000"/>
                <w:sz w:val="24"/>
                <w:szCs w:val="24"/>
              </w:rPr>
            </w:pPr>
            <w:r w:rsidRPr="00FD01F4">
              <w:rPr>
                <w:rFonts w:ascii="Arial" w:hAnsi="Arial" w:cs="Arial"/>
                <w:b/>
                <w:color w:val="000000"/>
                <w:sz w:val="24"/>
                <w:szCs w:val="24"/>
              </w:rPr>
              <w:t>Ubicación en Aula Planeta</w:t>
            </w:r>
          </w:p>
        </w:tc>
        <w:tc>
          <w:tcPr>
            <w:tcW w:w="6385" w:type="dxa"/>
          </w:tcPr>
          <w:p w:rsidR="00044BBB" w:rsidRPr="00FD01F4" w:rsidRDefault="00044BBB" w:rsidP="003A696A">
            <w:pPr>
              <w:rPr>
                <w:rFonts w:ascii="Arial" w:hAnsi="Arial" w:cs="Arial"/>
                <w:color w:val="000000"/>
                <w:sz w:val="24"/>
                <w:szCs w:val="24"/>
              </w:rPr>
            </w:pPr>
            <w:r>
              <w:rPr>
                <w:rFonts w:ascii="Arial" w:hAnsi="Arial" w:cs="Arial"/>
                <w:color w:val="000000"/>
                <w:sz w:val="24"/>
                <w:szCs w:val="24"/>
              </w:rPr>
              <w:t>4 ESO/física y química/dinámica/la fuerza de fricción o rozamiento/consolidación/practica/refuerza tu aprendizaje</w:t>
            </w:r>
          </w:p>
        </w:tc>
      </w:tr>
      <w:tr w:rsidR="00044BBB" w:rsidRPr="00FD01F4" w:rsidTr="00044BBB">
        <w:tc>
          <w:tcPr>
            <w:tcW w:w="2443" w:type="dxa"/>
          </w:tcPr>
          <w:p w:rsidR="00044BBB" w:rsidRPr="00FD01F4" w:rsidRDefault="00044BBB" w:rsidP="003A696A">
            <w:pPr>
              <w:rPr>
                <w:rFonts w:ascii="Arial" w:hAnsi="Arial" w:cs="Arial"/>
                <w:color w:val="000000"/>
                <w:sz w:val="24"/>
                <w:szCs w:val="24"/>
              </w:rPr>
            </w:pPr>
            <w:r w:rsidRPr="00FD01F4">
              <w:rPr>
                <w:rFonts w:ascii="Arial" w:hAnsi="Arial" w:cs="Arial"/>
                <w:b/>
                <w:color w:val="000000"/>
                <w:sz w:val="24"/>
                <w:szCs w:val="24"/>
              </w:rPr>
              <w:t>Cambio (descripción o capturas de pantallas)</w:t>
            </w:r>
          </w:p>
        </w:tc>
        <w:tc>
          <w:tcPr>
            <w:tcW w:w="6385" w:type="dxa"/>
          </w:tcPr>
          <w:p w:rsidR="00044BBB" w:rsidRPr="00FD01F4" w:rsidRDefault="00044BBB" w:rsidP="003A696A">
            <w:pPr>
              <w:rPr>
                <w:rFonts w:ascii="Arial" w:hAnsi="Arial" w:cs="Arial"/>
                <w:color w:val="000000"/>
                <w:sz w:val="24"/>
                <w:szCs w:val="24"/>
              </w:rPr>
            </w:pPr>
            <w:r>
              <w:rPr>
                <w:rFonts w:ascii="Arial" w:hAnsi="Arial" w:cs="Arial"/>
                <w:color w:val="000000"/>
                <w:sz w:val="24"/>
                <w:szCs w:val="24"/>
              </w:rPr>
              <w:t>No hay cambio</w:t>
            </w:r>
          </w:p>
        </w:tc>
      </w:tr>
      <w:tr w:rsidR="00044BBB" w:rsidRPr="00FD01F4" w:rsidTr="00044BBB">
        <w:tc>
          <w:tcPr>
            <w:tcW w:w="2443" w:type="dxa"/>
          </w:tcPr>
          <w:p w:rsidR="00044BBB" w:rsidRPr="00FD01F4" w:rsidRDefault="00044BBB" w:rsidP="003A696A">
            <w:pPr>
              <w:rPr>
                <w:rFonts w:ascii="Arial" w:hAnsi="Arial" w:cs="Arial"/>
                <w:b/>
                <w:color w:val="000000"/>
                <w:sz w:val="24"/>
                <w:szCs w:val="24"/>
              </w:rPr>
            </w:pPr>
            <w:r w:rsidRPr="00FD01F4">
              <w:rPr>
                <w:rFonts w:ascii="Arial" w:hAnsi="Arial" w:cs="Arial"/>
                <w:b/>
                <w:color w:val="000000"/>
                <w:sz w:val="24"/>
                <w:szCs w:val="24"/>
              </w:rPr>
              <w:t>Título</w:t>
            </w:r>
          </w:p>
        </w:tc>
        <w:tc>
          <w:tcPr>
            <w:tcW w:w="6385" w:type="dxa"/>
          </w:tcPr>
          <w:p w:rsidR="00044BBB" w:rsidRPr="00FD01F4" w:rsidRDefault="00044BBB" w:rsidP="003A696A">
            <w:pPr>
              <w:rPr>
                <w:rFonts w:ascii="Arial" w:hAnsi="Arial" w:cs="Arial"/>
                <w:color w:val="000000"/>
                <w:sz w:val="24"/>
                <w:szCs w:val="24"/>
              </w:rPr>
            </w:pPr>
            <w:r>
              <w:rPr>
                <w:rFonts w:ascii="Arial" w:hAnsi="Arial" w:cs="Arial"/>
                <w:color w:val="000000"/>
                <w:sz w:val="24"/>
                <w:szCs w:val="24"/>
              </w:rPr>
              <w:t>Fuerza de rozamiento</w:t>
            </w:r>
          </w:p>
        </w:tc>
      </w:tr>
      <w:tr w:rsidR="00044BBB" w:rsidRPr="00FD01F4" w:rsidTr="00044BBB">
        <w:tc>
          <w:tcPr>
            <w:tcW w:w="2443" w:type="dxa"/>
          </w:tcPr>
          <w:p w:rsidR="00044BBB" w:rsidRPr="00FD01F4" w:rsidRDefault="00044BBB" w:rsidP="003A696A">
            <w:pPr>
              <w:rPr>
                <w:rFonts w:ascii="Arial" w:hAnsi="Arial" w:cs="Arial"/>
                <w:b/>
                <w:color w:val="000000"/>
                <w:sz w:val="24"/>
                <w:szCs w:val="24"/>
              </w:rPr>
            </w:pPr>
            <w:r w:rsidRPr="00FD01F4">
              <w:rPr>
                <w:rFonts w:ascii="Arial" w:hAnsi="Arial" w:cs="Arial"/>
                <w:b/>
                <w:color w:val="000000"/>
                <w:sz w:val="24"/>
                <w:szCs w:val="24"/>
              </w:rPr>
              <w:t>Descripción</w:t>
            </w:r>
          </w:p>
        </w:tc>
        <w:tc>
          <w:tcPr>
            <w:tcW w:w="6385" w:type="dxa"/>
          </w:tcPr>
          <w:p w:rsidR="00044BBB" w:rsidRPr="00FD01F4" w:rsidRDefault="00044BBB" w:rsidP="003A696A">
            <w:pPr>
              <w:rPr>
                <w:rFonts w:ascii="Arial" w:hAnsi="Arial" w:cs="Arial"/>
                <w:color w:val="000000"/>
                <w:sz w:val="24"/>
                <w:szCs w:val="24"/>
              </w:rPr>
            </w:pPr>
            <w:r>
              <w:rPr>
                <w:rFonts w:ascii="Arial" w:hAnsi="Arial" w:cs="Arial"/>
                <w:color w:val="000000"/>
                <w:sz w:val="24"/>
                <w:szCs w:val="24"/>
              </w:rPr>
              <w:t>Actividades sobre la fuerza de rozamiento.</w:t>
            </w:r>
          </w:p>
        </w:tc>
      </w:tr>
    </w:tbl>
    <w:p w:rsidR="00044BBB" w:rsidRDefault="00044BBB" w:rsidP="00044BBB">
      <w:pPr>
        <w:spacing w:after="0"/>
        <w:rPr>
          <w:rFonts w:ascii="Times" w:hAnsi="Times"/>
          <w:highlight w:val="yellow"/>
        </w:rPr>
      </w:pPr>
    </w:p>
    <w:p w:rsidR="00044BBB" w:rsidRDefault="00044BBB" w:rsidP="00044BBB">
      <w:pPr>
        <w:spacing w:after="0"/>
        <w:rPr>
          <w:rFonts w:ascii="Arial" w:eastAsia="Times New Roman" w:hAnsi="Arial" w:cs="Arial"/>
          <w:b/>
          <w:bCs/>
          <w:lang w:val="es-ES" w:eastAsia="es-CO"/>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3</w:t>
      </w:r>
      <w:r w:rsidRPr="004E5E51">
        <w:rPr>
          <w:rFonts w:ascii="Times" w:hAnsi="Times"/>
          <w:b/>
        </w:rPr>
        <w:t>.1</w:t>
      </w:r>
      <w:r>
        <w:rPr>
          <w:rFonts w:ascii="Times" w:hAnsi="Times"/>
          <w:b/>
        </w:rPr>
        <w:t>.3</w:t>
      </w:r>
      <w:r w:rsidRPr="004E5E51">
        <w:rPr>
          <w:rFonts w:ascii="Times" w:hAnsi="Times"/>
          <w:b/>
        </w:rPr>
        <w:t xml:space="preserve"> </w:t>
      </w:r>
      <w:r>
        <w:rPr>
          <w:rFonts w:ascii="Times" w:hAnsi="Times"/>
          <w:b/>
        </w:rPr>
        <w:t>F</w:t>
      </w:r>
      <w:proofErr w:type="spellStart"/>
      <w:r w:rsidRPr="00F057BC">
        <w:rPr>
          <w:rFonts w:ascii="Arial" w:eastAsia="Times New Roman" w:hAnsi="Arial" w:cs="Arial"/>
          <w:b/>
          <w:bCs/>
          <w:lang w:val="es-ES" w:eastAsia="es-CO"/>
        </w:rPr>
        <w:t>uerza</w:t>
      </w:r>
      <w:proofErr w:type="spellEnd"/>
      <w:r w:rsidRPr="00F057BC">
        <w:rPr>
          <w:rFonts w:ascii="Arial" w:eastAsia="Times New Roman" w:hAnsi="Arial" w:cs="Arial"/>
          <w:b/>
          <w:bCs/>
          <w:lang w:val="es-ES" w:eastAsia="es-CO"/>
        </w:rPr>
        <w:t xml:space="preserve"> </w:t>
      </w:r>
      <w:r>
        <w:rPr>
          <w:rFonts w:ascii="Arial" w:eastAsia="Times New Roman" w:hAnsi="Arial" w:cs="Arial"/>
          <w:b/>
          <w:bCs/>
          <w:lang w:val="es-ES" w:eastAsia="es-CO"/>
        </w:rPr>
        <w:t>de empuje</w:t>
      </w:r>
    </w:p>
    <w:p w:rsidR="00044BBB" w:rsidRPr="004E5E51" w:rsidRDefault="00044BBB" w:rsidP="00044BBB">
      <w:pPr>
        <w:spacing w:after="0"/>
        <w:rPr>
          <w:rFonts w:ascii="Times" w:hAnsi="Times"/>
          <w:highlight w:val="yellow"/>
        </w:rPr>
      </w:pPr>
    </w:p>
    <w:p w:rsidR="00044BBB" w:rsidDel="00B63991" w:rsidRDefault="00044BBB" w:rsidP="00044BBB">
      <w:pPr>
        <w:spacing w:after="0"/>
        <w:rPr>
          <w:del w:id="542" w:author="ASISTENTE ALEJO" w:date="2015-04-23T23:26:00Z"/>
          <w:rFonts w:ascii="Arial" w:eastAsia="Times New Roman" w:hAnsi="Arial" w:cs="Arial"/>
          <w:color w:val="333333"/>
          <w:shd w:val="clear" w:color="auto" w:fill="FFFFFF"/>
          <w:lang w:val="es-CO" w:eastAsia="es-CO"/>
        </w:rPr>
      </w:pPr>
      <w:del w:id="543" w:author="ASISTENTE ALEJO" w:date="2015-04-23T23:26:00Z">
        <w:r w:rsidRPr="00044BBB" w:rsidDel="00B63991">
          <w:rPr>
            <w:rFonts w:ascii="Arial" w:eastAsia="Times New Roman" w:hAnsi="Arial" w:cs="Arial"/>
            <w:color w:val="333333"/>
            <w:shd w:val="clear" w:color="auto" w:fill="FFFFFF"/>
            <w:lang w:val="es-CO" w:eastAsia="es-CO"/>
          </w:rPr>
          <w:delText>La </w:delText>
        </w:r>
        <w:r w:rsidRPr="00044BBB" w:rsidDel="00B63991">
          <w:rPr>
            <w:rFonts w:ascii="Arial" w:eastAsia="Times New Roman" w:hAnsi="Arial" w:cs="Arial"/>
            <w:b/>
            <w:bCs/>
            <w:color w:val="333333"/>
            <w:shd w:val="clear" w:color="auto" w:fill="FFFFFF"/>
            <w:lang w:val="es-CO" w:eastAsia="es-CO"/>
          </w:rPr>
          <w:delText>fuerza de empuje</w:delText>
        </w:r>
      </w:del>
      <w:del w:id="544" w:author="ASISTENTE ALEJO" w:date="2015-04-23T23:21:00Z">
        <w:r w:rsidRPr="00044BBB" w:rsidDel="00B63991">
          <w:rPr>
            <w:rFonts w:ascii="Arial" w:eastAsia="Times New Roman" w:hAnsi="Arial" w:cs="Arial"/>
            <w:color w:val="333333"/>
            <w:shd w:val="clear" w:color="auto" w:fill="FFFFFF"/>
            <w:lang w:val="es-CO" w:eastAsia="es-CO"/>
          </w:rPr>
          <w:delText>:</w:delText>
        </w:r>
      </w:del>
      <w:del w:id="545" w:author="ASISTENTE ALEJO" w:date="2015-04-23T23:26:00Z">
        <w:r w:rsidRPr="00044BBB" w:rsidDel="00B63991">
          <w:rPr>
            <w:rFonts w:ascii="Arial" w:eastAsia="Times New Roman" w:hAnsi="Arial" w:cs="Arial"/>
            <w:color w:val="333333"/>
            <w:shd w:val="clear" w:color="auto" w:fill="FFFFFF"/>
            <w:lang w:val="es-CO" w:eastAsia="es-CO"/>
          </w:rPr>
          <w:delText xml:space="preserve"> es la </w:delText>
        </w:r>
      </w:del>
      <w:del w:id="546" w:author="ASISTENTE ALEJO" w:date="2015-04-23T23:23:00Z">
        <w:r w:rsidRPr="00044BBB" w:rsidDel="00B63991">
          <w:rPr>
            <w:rFonts w:ascii="Arial" w:eastAsia="Times New Roman" w:hAnsi="Arial" w:cs="Arial"/>
            <w:color w:val="333333"/>
            <w:shd w:val="clear" w:color="auto" w:fill="FFFFFF"/>
            <w:lang w:val="es-CO" w:eastAsia="es-CO"/>
          </w:rPr>
          <w:delText xml:space="preserve">fuerza </w:delText>
        </w:r>
      </w:del>
      <w:del w:id="547" w:author="ASISTENTE ALEJO" w:date="2015-04-23T23:26:00Z">
        <w:r w:rsidRPr="00044BBB" w:rsidDel="00B63991">
          <w:rPr>
            <w:rFonts w:ascii="Arial" w:eastAsia="Times New Roman" w:hAnsi="Arial" w:cs="Arial"/>
            <w:color w:val="333333"/>
            <w:shd w:val="clear" w:color="auto" w:fill="FFFFFF"/>
            <w:lang w:val="es-CO" w:eastAsia="es-CO"/>
          </w:rPr>
          <w:delText>que ejerce</w:delText>
        </w:r>
      </w:del>
      <w:del w:id="548" w:author="ASISTENTE ALEJO" w:date="2015-04-23T23:23:00Z">
        <w:r w:rsidRPr="00044BBB" w:rsidDel="00B63991">
          <w:rPr>
            <w:rFonts w:ascii="Arial" w:eastAsia="Times New Roman" w:hAnsi="Arial" w:cs="Arial"/>
            <w:color w:val="333333"/>
            <w:shd w:val="clear" w:color="auto" w:fill="FFFFFF"/>
            <w:lang w:val="es-CO" w:eastAsia="es-CO"/>
          </w:rPr>
          <w:delText>mos</w:delText>
        </w:r>
      </w:del>
      <w:del w:id="549" w:author="ASISTENTE ALEJO" w:date="2015-04-23T23:26:00Z">
        <w:r w:rsidRPr="00044BBB" w:rsidDel="00B63991">
          <w:rPr>
            <w:rFonts w:ascii="Arial" w:eastAsia="Times New Roman" w:hAnsi="Arial" w:cs="Arial"/>
            <w:color w:val="333333"/>
            <w:shd w:val="clear" w:color="auto" w:fill="FFFFFF"/>
            <w:lang w:val="es-CO" w:eastAsia="es-CO"/>
          </w:rPr>
          <w:delText xml:space="preserve"> cuando empuja</w:delText>
        </w:r>
      </w:del>
      <w:del w:id="550" w:author="ASISTENTE ALEJO" w:date="2015-04-23T23:23:00Z">
        <w:r w:rsidRPr="00044BBB" w:rsidDel="00B63991">
          <w:rPr>
            <w:rFonts w:ascii="Arial" w:eastAsia="Times New Roman" w:hAnsi="Arial" w:cs="Arial"/>
            <w:color w:val="333333"/>
            <w:shd w:val="clear" w:color="auto" w:fill="FFFFFF"/>
            <w:lang w:val="es-CO" w:eastAsia="es-CO"/>
          </w:rPr>
          <w:delText>mos</w:delText>
        </w:r>
      </w:del>
      <w:del w:id="551" w:author="ASISTENTE ALEJO" w:date="2015-04-23T23:26:00Z">
        <w:r w:rsidRPr="00044BBB" w:rsidDel="00B63991">
          <w:rPr>
            <w:rFonts w:ascii="Arial" w:eastAsia="Times New Roman" w:hAnsi="Arial" w:cs="Arial"/>
            <w:color w:val="333333"/>
            <w:shd w:val="clear" w:color="auto" w:fill="FFFFFF"/>
            <w:lang w:val="es-CO" w:eastAsia="es-CO"/>
          </w:rPr>
          <w:delText xml:space="preserve"> un objeto en reposo sobre una superficie. El efecto producido es el movimiento.</w:delText>
        </w:r>
      </w:del>
    </w:p>
    <w:p w:rsidR="00EE6271" w:rsidDel="00B63991" w:rsidRDefault="00EE6271" w:rsidP="00044BBB">
      <w:pPr>
        <w:spacing w:after="0"/>
        <w:rPr>
          <w:del w:id="552" w:author="ASISTENTE ALEJO" w:date="2015-04-23T23:26:00Z"/>
          <w:rFonts w:ascii="Arial" w:eastAsia="Times New Roman" w:hAnsi="Arial" w:cs="Arial"/>
          <w:color w:val="333333"/>
          <w:shd w:val="clear" w:color="auto" w:fill="FFFFFF"/>
          <w:lang w:val="es-CO" w:eastAsia="es-CO"/>
        </w:rPr>
      </w:pPr>
    </w:p>
    <w:p w:rsidR="00EE6271" w:rsidDel="00B63991" w:rsidRDefault="00EE6271" w:rsidP="00044BBB">
      <w:pPr>
        <w:spacing w:after="0"/>
        <w:rPr>
          <w:del w:id="553" w:author="ASISTENTE ALEJO" w:date="2015-04-23T23:26:00Z"/>
          <w:rFonts w:ascii="Arial" w:eastAsia="Times New Roman" w:hAnsi="Arial" w:cs="Arial"/>
          <w:color w:val="333333"/>
          <w:shd w:val="clear" w:color="auto" w:fill="FFFFFF"/>
          <w:lang w:val="es-CO" w:eastAsia="es-CO"/>
        </w:rPr>
      </w:pPr>
    </w:p>
    <w:tbl>
      <w:tblPr>
        <w:tblStyle w:val="Tablaconcuadrcula"/>
        <w:tblW w:w="0" w:type="auto"/>
        <w:tblLook w:val="04A0" w:firstRow="1" w:lastRow="0" w:firstColumn="1" w:lastColumn="0" w:noHBand="0" w:noVBand="1"/>
      </w:tblPr>
      <w:tblGrid>
        <w:gridCol w:w="2485"/>
        <w:gridCol w:w="6343"/>
      </w:tblGrid>
      <w:tr w:rsidR="00EE6271" w:rsidRPr="00E64528" w:rsidDel="00B63991" w:rsidTr="003A696A">
        <w:trPr>
          <w:del w:id="554" w:author="ASISTENTE ALEJO" w:date="2015-04-23T23:26:00Z"/>
        </w:trPr>
        <w:tc>
          <w:tcPr>
            <w:tcW w:w="8828" w:type="dxa"/>
            <w:gridSpan w:val="2"/>
            <w:shd w:val="clear" w:color="auto" w:fill="0D0D0D" w:themeFill="text1" w:themeFillTint="F2"/>
          </w:tcPr>
          <w:p w:rsidR="00EE6271" w:rsidRPr="00E64528" w:rsidDel="00B63991" w:rsidRDefault="00EE6271" w:rsidP="003A696A">
            <w:pPr>
              <w:jc w:val="center"/>
              <w:rPr>
                <w:del w:id="555" w:author="ASISTENTE ALEJO" w:date="2015-04-23T23:26:00Z"/>
                <w:rFonts w:ascii="Arial" w:hAnsi="Arial" w:cs="Arial"/>
                <w:b/>
                <w:color w:val="FFFFFF" w:themeColor="background1"/>
                <w:sz w:val="24"/>
                <w:szCs w:val="24"/>
              </w:rPr>
            </w:pPr>
            <w:del w:id="556" w:author="ASISTENTE ALEJO" w:date="2015-04-23T23:26:00Z">
              <w:r w:rsidRPr="00E64528" w:rsidDel="00B63991">
                <w:rPr>
                  <w:rFonts w:ascii="Arial" w:hAnsi="Arial" w:cs="Arial"/>
                  <w:b/>
                  <w:color w:val="FFFFFF" w:themeColor="background1"/>
                  <w:sz w:val="24"/>
                  <w:szCs w:val="24"/>
                </w:rPr>
                <w:delText>Imagen (fotografía, gráfica o ilustración)</w:delText>
              </w:r>
            </w:del>
          </w:p>
        </w:tc>
      </w:tr>
      <w:tr w:rsidR="00EE6271" w:rsidRPr="00E64528" w:rsidDel="00B63991" w:rsidTr="003A696A">
        <w:trPr>
          <w:del w:id="557" w:author="ASISTENTE ALEJO" w:date="2015-04-23T23:26:00Z"/>
        </w:trPr>
        <w:tc>
          <w:tcPr>
            <w:tcW w:w="2485" w:type="dxa"/>
          </w:tcPr>
          <w:p w:rsidR="00EE6271" w:rsidRPr="00E64528" w:rsidDel="00B63991" w:rsidRDefault="00EE6271" w:rsidP="003A696A">
            <w:pPr>
              <w:rPr>
                <w:del w:id="558" w:author="ASISTENTE ALEJO" w:date="2015-04-23T23:26:00Z"/>
                <w:rFonts w:ascii="Arial" w:hAnsi="Arial" w:cs="Arial"/>
                <w:b/>
                <w:color w:val="000000"/>
                <w:sz w:val="24"/>
                <w:szCs w:val="24"/>
              </w:rPr>
            </w:pPr>
            <w:del w:id="559" w:author="ASISTENTE ALEJO" w:date="2015-04-23T23:26:00Z">
              <w:r w:rsidRPr="00E64528" w:rsidDel="00B63991">
                <w:rPr>
                  <w:rFonts w:ascii="Arial" w:hAnsi="Arial" w:cs="Arial"/>
                  <w:b/>
                  <w:color w:val="000000"/>
                  <w:sz w:val="24"/>
                  <w:szCs w:val="24"/>
                </w:rPr>
                <w:delText>Código</w:delText>
              </w:r>
            </w:del>
          </w:p>
        </w:tc>
        <w:tc>
          <w:tcPr>
            <w:tcW w:w="6343" w:type="dxa"/>
          </w:tcPr>
          <w:p w:rsidR="00EE6271" w:rsidRPr="00E64528" w:rsidDel="00B63991" w:rsidRDefault="00EE6271" w:rsidP="00EE6271">
            <w:pPr>
              <w:rPr>
                <w:del w:id="560" w:author="ASISTENTE ALEJO" w:date="2015-04-23T23:26:00Z"/>
                <w:rFonts w:ascii="Arial" w:hAnsi="Arial" w:cs="Arial"/>
                <w:b/>
                <w:color w:val="000000"/>
                <w:sz w:val="24"/>
                <w:szCs w:val="24"/>
              </w:rPr>
            </w:pPr>
            <w:del w:id="561" w:author="ASISTENTE ALEJO" w:date="2015-04-23T23:26:00Z">
              <w:r w:rsidRPr="00E64528" w:rsidDel="00B63991">
                <w:rPr>
                  <w:rFonts w:ascii="Arial" w:hAnsi="Arial" w:cs="Arial"/>
                  <w:color w:val="000000"/>
                  <w:sz w:val="24"/>
                  <w:szCs w:val="24"/>
                </w:rPr>
                <w:delText>CN_07_11</w:delText>
              </w:r>
              <w:r w:rsidDel="00B63991">
                <w:rPr>
                  <w:rFonts w:ascii="Arial" w:hAnsi="Arial" w:cs="Arial"/>
                  <w:color w:val="000000"/>
                  <w:sz w:val="24"/>
                  <w:szCs w:val="24"/>
                </w:rPr>
                <w:delText>_IMG15</w:delText>
              </w:r>
            </w:del>
          </w:p>
        </w:tc>
      </w:tr>
      <w:tr w:rsidR="00EE6271" w:rsidRPr="00E64528" w:rsidDel="00B63991" w:rsidTr="003A696A">
        <w:trPr>
          <w:del w:id="562" w:author="ASISTENTE ALEJO" w:date="2015-04-23T23:26:00Z"/>
        </w:trPr>
        <w:tc>
          <w:tcPr>
            <w:tcW w:w="2485" w:type="dxa"/>
          </w:tcPr>
          <w:p w:rsidR="00EE6271" w:rsidRPr="00E64528" w:rsidDel="00B63991" w:rsidRDefault="00EE6271" w:rsidP="003A696A">
            <w:pPr>
              <w:rPr>
                <w:del w:id="563" w:author="ASISTENTE ALEJO" w:date="2015-04-23T23:26:00Z"/>
                <w:rFonts w:ascii="Arial" w:hAnsi="Arial" w:cs="Arial"/>
                <w:color w:val="000000"/>
                <w:sz w:val="24"/>
                <w:szCs w:val="24"/>
              </w:rPr>
            </w:pPr>
            <w:del w:id="564" w:author="ASISTENTE ALEJO" w:date="2015-04-23T23:26:00Z">
              <w:r w:rsidRPr="00E64528" w:rsidDel="00B63991">
                <w:rPr>
                  <w:rFonts w:ascii="Arial" w:hAnsi="Arial" w:cs="Arial"/>
                  <w:b/>
                  <w:color w:val="000000"/>
                  <w:sz w:val="24"/>
                  <w:szCs w:val="24"/>
                </w:rPr>
                <w:delText>Descripción</w:delText>
              </w:r>
            </w:del>
          </w:p>
        </w:tc>
        <w:tc>
          <w:tcPr>
            <w:tcW w:w="6343" w:type="dxa"/>
          </w:tcPr>
          <w:p w:rsidR="00EE6271" w:rsidRPr="00E64528" w:rsidDel="00B63991" w:rsidRDefault="00EE6271" w:rsidP="00EE6271">
            <w:pPr>
              <w:rPr>
                <w:del w:id="565" w:author="ASISTENTE ALEJO" w:date="2015-04-23T23:26:00Z"/>
                <w:rFonts w:ascii="Arial" w:hAnsi="Arial" w:cs="Arial"/>
                <w:color w:val="000000"/>
                <w:sz w:val="24"/>
                <w:szCs w:val="24"/>
              </w:rPr>
            </w:pPr>
            <w:del w:id="566" w:author="ASISTENTE ALEJO" w:date="2015-04-23T23:26:00Z">
              <w:r w:rsidDel="00B63991">
                <w:rPr>
                  <w:rFonts w:ascii="Arial" w:hAnsi="Arial" w:cs="Arial"/>
                  <w:color w:val="000000"/>
                  <w:sz w:val="24"/>
                  <w:szCs w:val="24"/>
                </w:rPr>
                <w:delText>Fuerzas de empuje</w:delText>
              </w:r>
            </w:del>
          </w:p>
        </w:tc>
      </w:tr>
      <w:tr w:rsidR="00EE6271" w:rsidRPr="00E64528" w:rsidDel="00B63991" w:rsidTr="003A696A">
        <w:trPr>
          <w:del w:id="567" w:author="ASISTENTE ALEJO" w:date="2015-04-23T23:26:00Z"/>
        </w:trPr>
        <w:tc>
          <w:tcPr>
            <w:tcW w:w="2485" w:type="dxa"/>
          </w:tcPr>
          <w:p w:rsidR="00EE6271" w:rsidRPr="00F23EAE" w:rsidDel="00B63991" w:rsidRDefault="00EE6271" w:rsidP="003A696A">
            <w:pPr>
              <w:rPr>
                <w:del w:id="568" w:author="ASISTENTE ALEJO" w:date="2015-04-23T23:26:00Z"/>
                <w:rFonts w:ascii="Arial" w:hAnsi="Arial" w:cs="Arial"/>
                <w:sz w:val="24"/>
                <w:szCs w:val="24"/>
              </w:rPr>
            </w:pPr>
            <w:del w:id="569" w:author="ASISTENTE ALEJO" w:date="2015-04-23T23:26:00Z">
              <w:r w:rsidRPr="00F23EAE" w:rsidDel="00B63991">
                <w:rPr>
                  <w:rFonts w:ascii="Arial" w:hAnsi="Arial" w:cs="Arial"/>
                  <w:b/>
                  <w:sz w:val="24"/>
                  <w:szCs w:val="24"/>
                </w:rPr>
                <w:delText>Código Shutterstock (o URL o la ruta en AulaPlaneta)</w:delText>
              </w:r>
            </w:del>
          </w:p>
        </w:tc>
        <w:tc>
          <w:tcPr>
            <w:tcW w:w="6343" w:type="dxa"/>
          </w:tcPr>
          <w:p w:rsidR="00EE6271" w:rsidDel="00B63991" w:rsidRDefault="00EE6271" w:rsidP="003A696A">
            <w:pPr>
              <w:shd w:val="clear" w:color="auto" w:fill="FFFFFF"/>
              <w:spacing w:before="100" w:beforeAutospacing="1" w:after="100" w:afterAutospacing="1"/>
              <w:rPr>
                <w:del w:id="570" w:author="ASISTENTE ALEJO" w:date="2015-04-23T23:26:00Z"/>
                <w:rFonts w:ascii="Arial" w:hAnsi="Arial" w:cs="Arial"/>
                <w:sz w:val="24"/>
                <w:szCs w:val="24"/>
              </w:rPr>
            </w:pPr>
            <w:del w:id="571" w:author="ASISTENTE ALEJO" w:date="2015-04-23T23:26:00Z">
              <w:r w:rsidDel="00B63991">
                <w:rPr>
                  <w:noProof/>
                  <w:lang w:val="es-ES" w:eastAsia="es-ES"/>
                </w:rPr>
                <w:drawing>
                  <wp:anchor distT="0" distB="0" distL="114300" distR="114300" simplePos="0" relativeHeight="251673600" behindDoc="0" locked="0" layoutInCell="1" allowOverlap="1" wp14:anchorId="67E34C61" wp14:editId="15F61B07">
                    <wp:simplePos x="0" y="0"/>
                    <wp:positionH relativeFrom="column">
                      <wp:posOffset>32385</wp:posOffset>
                    </wp:positionH>
                    <wp:positionV relativeFrom="paragraph">
                      <wp:posOffset>328930</wp:posOffset>
                    </wp:positionV>
                    <wp:extent cx="1492885" cy="1019175"/>
                    <wp:effectExtent l="0" t="0" r="0" b="952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055" t="18105" r="49592" b="24421"/>
                            <a:stretch/>
                          </pic:blipFill>
                          <pic:spPr bwMode="auto">
                            <a:xfrm>
                              <a:off x="0" y="0"/>
                              <a:ext cx="1493360" cy="10194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Del="00B63991">
                <w:rPr>
                  <w:rFonts w:ascii="Arial" w:hAnsi="Arial" w:cs="Arial"/>
                  <w:sz w:val="24"/>
                  <w:szCs w:val="24"/>
                </w:rPr>
                <w:delText>2ESO/ciencias naturales/la fuerza y la presión/tipos de fuerza/</w:delText>
              </w:r>
            </w:del>
          </w:p>
          <w:p w:rsidR="00EE6271" w:rsidDel="00B63991" w:rsidRDefault="00EE6271" w:rsidP="003A696A">
            <w:pPr>
              <w:shd w:val="clear" w:color="auto" w:fill="FFFFFF"/>
              <w:spacing w:before="100" w:beforeAutospacing="1" w:after="100" w:afterAutospacing="1"/>
              <w:rPr>
                <w:del w:id="572" w:author="ASISTENTE ALEJO" w:date="2015-04-23T23:26:00Z"/>
                <w:rFonts w:ascii="Arial" w:hAnsi="Arial" w:cs="Arial"/>
                <w:sz w:val="24"/>
                <w:szCs w:val="24"/>
              </w:rPr>
            </w:pPr>
          </w:p>
          <w:p w:rsidR="00EE6271" w:rsidDel="00B63991" w:rsidRDefault="00EE6271" w:rsidP="003A696A">
            <w:pPr>
              <w:shd w:val="clear" w:color="auto" w:fill="FFFFFF"/>
              <w:spacing w:before="100" w:beforeAutospacing="1" w:after="100" w:afterAutospacing="1"/>
              <w:rPr>
                <w:del w:id="573" w:author="ASISTENTE ALEJO" w:date="2015-04-23T23:26:00Z"/>
                <w:rFonts w:ascii="Arial" w:hAnsi="Arial" w:cs="Arial"/>
                <w:sz w:val="24"/>
                <w:szCs w:val="24"/>
              </w:rPr>
            </w:pPr>
          </w:p>
          <w:p w:rsidR="00EE6271" w:rsidRPr="00F23EAE" w:rsidDel="00B63991" w:rsidRDefault="00EE6271" w:rsidP="003A696A">
            <w:pPr>
              <w:shd w:val="clear" w:color="auto" w:fill="FFFFFF"/>
              <w:spacing w:before="100" w:beforeAutospacing="1" w:after="100" w:afterAutospacing="1"/>
              <w:rPr>
                <w:del w:id="574" w:author="ASISTENTE ALEJO" w:date="2015-04-23T23:26:00Z"/>
                <w:rFonts w:ascii="Arial" w:hAnsi="Arial" w:cs="Arial"/>
                <w:sz w:val="24"/>
                <w:szCs w:val="24"/>
              </w:rPr>
            </w:pPr>
          </w:p>
        </w:tc>
      </w:tr>
      <w:tr w:rsidR="00EE6271" w:rsidRPr="00E64528" w:rsidDel="00B63991" w:rsidTr="003A696A">
        <w:trPr>
          <w:trHeight w:val="322"/>
          <w:del w:id="575" w:author="ASISTENTE ALEJO" w:date="2015-04-23T23:26:00Z"/>
        </w:trPr>
        <w:tc>
          <w:tcPr>
            <w:tcW w:w="2485" w:type="dxa"/>
          </w:tcPr>
          <w:p w:rsidR="00EE6271" w:rsidRPr="00E64528" w:rsidDel="00B63991" w:rsidRDefault="00EE6271" w:rsidP="003A696A">
            <w:pPr>
              <w:rPr>
                <w:del w:id="576" w:author="ASISTENTE ALEJO" w:date="2015-04-23T23:26:00Z"/>
                <w:rFonts w:ascii="Arial" w:hAnsi="Arial" w:cs="Arial"/>
                <w:color w:val="000000"/>
                <w:sz w:val="24"/>
                <w:szCs w:val="24"/>
              </w:rPr>
            </w:pPr>
            <w:del w:id="577" w:author="ASISTENTE ALEJO" w:date="2015-04-23T23:26:00Z">
              <w:r w:rsidRPr="00E64528" w:rsidDel="00B63991">
                <w:rPr>
                  <w:rFonts w:ascii="Arial" w:hAnsi="Arial" w:cs="Arial"/>
                  <w:b/>
                  <w:color w:val="000000"/>
                  <w:sz w:val="24"/>
                  <w:szCs w:val="24"/>
                </w:rPr>
                <w:delText>Pie de imagen</w:delText>
              </w:r>
            </w:del>
          </w:p>
        </w:tc>
        <w:tc>
          <w:tcPr>
            <w:tcW w:w="6343" w:type="dxa"/>
          </w:tcPr>
          <w:p w:rsidR="00EE6271" w:rsidRPr="00E64528" w:rsidDel="00B63991" w:rsidRDefault="00EE6271" w:rsidP="003A696A">
            <w:pPr>
              <w:shd w:val="clear" w:color="auto" w:fill="FFFFFF"/>
              <w:spacing w:before="100" w:beforeAutospacing="1" w:after="100" w:afterAutospacing="1"/>
              <w:rPr>
                <w:del w:id="578" w:author="ASISTENTE ALEJO" w:date="2015-04-23T23:26:00Z"/>
                <w:rFonts w:ascii="Arial" w:hAnsi="Arial" w:cs="Arial"/>
                <w:color w:val="000000"/>
                <w:sz w:val="24"/>
                <w:szCs w:val="24"/>
              </w:rPr>
            </w:pPr>
            <w:del w:id="579" w:author="ASISTENTE ALEJO" w:date="2015-04-23T23:26:00Z">
              <w:r w:rsidDel="00B63991">
                <w:rPr>
                  <w:rFonts w:ascii="Arial" w:hAnsi="Arial" w:cs="Arial"/>
                  <w:color w:val="000000"/>
                  <w:sz w:val="24"/>
                  <w:szCs w:val="24"/>
                </w:rPr>
                <w:delText>Los perros ejercen una fuerza de empuje sobre el trineo, teniendo en cuenta que se desplazan en la misma dirección y el mismo sentido que él.</w:delText>
              </w:r>
            </w:del>
          </w:p>
        </w:tc>
      </w:tr>
    </w:tbl>
    <w:p w:rsidR="00EE6271" w:rsidRDefault="00EE6271" w:rsidP="00044BBB">
      <w:pPr>
        <w:spacing w:after="0"/>
        <w:rPr>
          <w:rFonts w:ascii="Arial" w:eastAsia="Times New Roman" w:hAnsi="Arial" w:cs="Arial"/>
          <w:color w:val="333333"/>
          <w:shd w:val="clear" w:color="auto" w:fill="FFFFFF"/>
          <w:lang w:val="es-CO" w:eastAsia="es-CO"/>
        </w:rPr>
      </w:pPr>
    </w:p>
    <w:p w:rsidR="00EE6271" w:rsidRDefault="00EE6271" w:rsidP="00044BBB">
      <w:pPr>
        <w:spacing w:after="0"/>
        <w:rPr>
          <w:rFonts w:ascii="Arial" w:eastAsia="Times New Roman" w:hAnsi="Arial" w:cs="Arial"/>
          <w:color w:val="333333"/>
          <w:shd w:val="clear" w:color="auto" w:fill="FFFFFF"/>
          <w:lang w:val="es-CO" w:eastAsia="es-CO"/>
        </w:rPr>
      </w:pPr>
    </w:p>
    <w:p w:rsidR="00EE6271" w:rsidRDefault="00044BBB" w:rsidP="00044BBB">
      <w:pPr>
        <w:shd w:val="clear" w:color="auto" w:fill="FFFFFF"/>
        <w:spacing w:after="0" w:line="345" w:lineRule="atLeast"/>
        <w:rPr>
          <w:rFonts w:ascii="Arial" w:eastAsia="Times New Roman" w:hAnsi="Arial" w:cs="Arial"/>
          <w:color w:val="333333"/>
          <w:lang w:val="es-CO" w:eastAsia="es-CO"/>
        </w:rPr>
      </w:pPr>
      <w:r w:rsidRPr="00044BBB">
        <w:rPr>
          <w:rFonts w:ascii="Arial" w:eastAsia="Times New Roman" w:hAnsi="Arial" w:cs="Arial"/>
          <w:color w:val="333333"/>
          <w:lang w:val="es-CO" w:eastAsia="es-CO"/>
        </w:rPr>
        <w:t>Los cuerpos sumergidos parcial o totalmente en un fluido (líquido o gas) también experimentan una </w:t>
      </w:r>
      <w:r w:rsidRPr="00044BBB">
        <w:rPr>
          <w:rFonts w:ascii="Arial" w:eastAsia="Times New Roman" w:hAnsi="Arial" w:cs="Arial"/>
          <w:b/>
          <w:bCs/>
          <w:color w:val="333333"/>
          <w:lang w:val="es-CO" w:eastAsia="es-CO"/>
        </w:rPr>
        <w:t>fuerza de empuje</w:t>
      </w:r>
      <w:r w:rsidRPr="00044BBB">
        <w:rPr>
          <w:rFonts w:ascii="Arial" w:eastAsia="Times New Roman" w:hAnsi="Arial" w:cs="Arial"/>
          <w:color w:val="333333"/>
          <w:lang w:val="es-CO" w:eastAsia="es-CO"/>
        </w:rPr>
        <w:t xml:space="preserve">, pero con características algo </w:t>
      </w:r>
      <w:del w:id="580" w:author="napoleon melo chavarro" w:date="2015-03-30T13:19:00Z">
        <w:r w:rsidR="00EE6271" w:rsidRPr="00044BBB" w:rsidDel="00504F51">
          <w:rPr>
            <w:rFonts w:ascii="Arial" w:eastAsia="Times New Roman" w:hAnsi="Arial" w:cs="Arial"/>
            <w:color w:val="333333"/>
            <w:lang w:val="es-CO" w:eastAsia="es-CO"/>
          </w:rPr>
          <w:delText>diferente</w:delText>
        </w:r>
        <w:r w:rsidR="00EE6271" w:rsidDel="00504F51">
          <w:rPr>
            <w:rFonts w:ascii="Arial" w:eastAsia="Times New Roman" w:hAnsi="Arial" w:cs="Arial"/>
            <w:color w:val="333333"/>
            <w:lang w:val="es-CO" w:eastAsia="es-CO"/>
          </w:rPr>
          <w:delText>s</w:delText>
        </w:r>
      </w:del>
      <w:proofErr w:type="gramStart"/>
      <w:ins w:id="581" w:author="napoleon melo chavarro" w:date="2015-03-30T13:19:00Z">
        <w:r w:rsidR="00504F51" w:rsidRPr="00044BBB">
          <w:rPr>
            <w:rFonts w:ascii="Arial" w:eastAsia="Times New Roman" w:hAnsi="Arial" w:cs="Arial"/>
            <w:color w:val="333333"/>
            <w:lang w:val="es-CO" w:eastAsia="es-CO"/>
          </w:rPr>
          <w:t>diferente</w:t>
        </w:r>
        <w:r w:rsidR="00504F51">
          <w:rPr>
            <w:rFonts w:ascii="Arial" w:eastAsia="Times New Roman" w:hAnsi="Arial" w:cs="Arial"/>
            <w:color w:val="333333"/>
            <w:lang w:val="es-CO" w:eastAsia="es-CO"/>
          </w:rPr>
          <w:t>s</w:t>
        </w:r>
      </w:ins>
      <w:proofErr w:type="gramEnd"/>
      <w:r w:rsidRPr="00044BBB">
        <w:rPr>
          <w:rFonts w:ascii="Arial" w:eastAsia="Times New Roman" w:hAnsi="Arial" w:cs="Arial"/>
          <w:color w:val="333333"/>
          <w:lang w:val="es-CO" w:eastAsia="es-CO"/>
        </w:rPr>
        <w:t>, que fueron descritas por el matemático griego Arquímedes hace más de 2.000 años</w:t>
      </w:r>
    </w:p>
    <w:p w:rsidR="00EE6271" w:rsidRDefault="00EE6271" w:rsidP="00044BBB">
      <w:pPr>
        <w:shd w:val="clear" w:color="auto" w:fill="FFFFFF"/>
        <w:spacing w:after="0" w:line="345" w:lineRule="atLeast"/>
        <w:rPr>
          <w:rFonts w:ascii="Arial" w:eastAsia="Times New Roman" w:hAnsi="Arial" w:cs="Arial"/>
          <w:color w:val="333333"/>
          <w:lang w:val="es-CO" w:eastAsia="es-CO"/>
        </w:rPr>
      </w:pPr>
    </w:p>
    <w:p w:rsidR="00EE6271" w:rsidRDefault="00044BBB" w:rsidP="00044BBB">
      <w:pPr>
        <w:shd w:val="clear" w:color="auto" w:fill="FFFFFF"/>
        <w:spacing w:after="0" w:line="345" w:lineRule="atLeast"/>
        <w:rPr>
          <w:rFonts w:ascii="Arial" w:eastAsia="Times New Roman" w:hAnsi="Arial" w:cs="Arial"/>
          <w:color w:val="333333"/>
          <w:lang w:val="es-CO" w:eastAsia="es-CO"/>
        </w:rPr>
      </w:pPr>
      <w:r w:rsidRPr="00044BBB">
        <w:rPr>
          <w:rFonts w:ascii="Arial" w:eastAsia="Times New Roman" w:hAnsi="Arial" w:cs="Arial"/>
          <w:color w:val="333333"/>
          <w:lang w:val="es-CO" w:eastAsia="es-CO"/>
        </w:rPr>
        <w:t>Sus observaciones quedaron recogidas en el </w:t>
      </w:r>
      <w:r w:rsidRPr="00044BBB">
        <w:rPr>
          <w:rFonts w:ascii="Arial" w:eastAsia="Times New Roman" w:hAnsi="Arial" w:cs="Arial"/>
          <w:b/>
          <w:bCs/>
          <w:color w:val="333333"/>
          <w:lang w:val="es-CO" w:eastAsia="es-CO"/>
        </w:rPr>
        <w:t>principio de Arquímedes</w:t>
      </w:r>
      <w:r w:rsidRPr="00044BBB">
        <w:rPr>
          <w:rFonts w:ascii="Arial" w:eastAsia="Times New Roman" w:hAnsi="Arial" w:cs="Arial"/>
          <w:color w:val="333333"/>
          <w:lang w:val="es-CO" w:eastAsia="es-CO"/>
        </w:rPr>
        <w:t xml:space="preserve">, que </w:t>
      </w:r>
    </w:p>
    <w:p w:rsidR="00E33892" w:rsidRDefault="00044BBB" w:rsidP="00044BBB">
      <w:pPr>
        <w:shd w:val="clear" w:color="auto" w:fill="FFFFFF"/>
        <w:spacing w:after="0" w:line="345" w:lineRule="atLeast"/>
        <w:rPr>
          <w:rFonts w:ascii="Arial" w:eastAsia="Times New Roman" w:hAnsi="Arial" w:cs="Arial"/>
          <w:color w:val="333333"/>
          <w:lang w:val="es-CO" w:eastAsia="es-CO"/>
        </w:rPr>
      </w:pPr>
      <w:proofErr w:type="gramStart"/>
      <w:r w:rsidRPr="00044BBB">
        <w:rPr>
          <w:rFonts w:ascii="Arial" w:eastAsia="Times New Roman" w:hAnsi="Arial" w:cs="Arial"/>
          <w:color w:val="333333"/>
          <w:lang w:val="es-CO" w:eastAsia="es-CO"/>
        </w:rPr>
        <w:t>explica</w:t>
      </w:r>
      <w:proofErr w:type="gramEnd"/>
      <w:r w:rsidRPr="00044BBB">
        <w:rPr>
          <w:rFonts w:ascii="Arial" w:eastAsia="Times New Roman" w:hAnsi="Arial" w:cs="Arial"/>
          <w:color w:val="333333"/>
          <w:lang w:val="es-CO" w:eastAsia="es-CO"/>
        </w:rPr>
        <w:t xml:space="preserve"> que todo cuerpo sumergido de forma total o parcial en un fluido experimenta una </w:t>
      </w:r>
      <w:r w:rsidRPr="00044BBB">
        <w:rPr>
          <w:rFonts w:ascii="Arial" w:eastAsia="Times New Roman" w:hAnsi="Arial" w:cs="Arial"/>
          <w:b/>
          <w:bCs/>
          <w:color w:val="333333"/>
          <w:lang w:val="es-CO" w:eastAsia="es-CO"/>
        </w:rPr>
        <w:t>fuerza vertical</w:t>
      </w:r>
      <w:r w:rsidRPr="00044BBB">
        <w:rPr>
          <w:rFonts w:ascii="Arial" w:eastAsia="Times New Roman" w:hAnsi="Arial" w:cs="Arial"/>
          <w:color w:val="333333"/>
          <w:lang w:val="es-CO" w:eastAsia="es-CO"/>
        </w:rPr>
        <w:t> y </w:t>
      </w:r>
      <w:r w:rsidRPr="00044BBB">
        <w:rPr>
          <w:rFonts w:ascii="Arial" w:eastAsia="Times New Roman" w:hAnsi="Arial" w:cs="Arial"/>
          <w:b/>
          <w:bCs/>
          <w:color w:val="333333"/>
          <w:lang w:val="es-CO" w:eastAsia="es-CO"/>
        </w:rPr>
        <w:t>hacia arriba</w:t>
      </w:r>
      <w:r w:rsidRPr="00044BBB">
        <w:rPr>
          <w:rFonts w:ascii="Arial" w:eastAsia="Times New Roman" w:hAnsi="Arial" w:cs="Arial"/>
          <w:color w:val="333333"/>
          <w:lang w:val="es-CO" w:eastAsia="es-CO"/>
        </w:rPr>
        <w:t> llamada </w:t>
      </w:r>
      <w:r w:rsidRPr="00044BBB">
        <w:rPr>
          <w:rFonts w:ascii="Arial" w:eastAsia="Times New Roman" w:hAnsi="Arial" w:cs="Arial"/>
          <w:b/>
          <w:bCs/>
          <w:color w:val="333333"/>
          <w:lang w:val="es-CO" w:eastAsia="es-CO"/>
        </w:rPr>
        <w:t>empuje</w:t>
      </w:r>
      <w:r w:rsidRPr="00044BBB">
        <w:rPr>
          <w:rFonts w:ascii="Arial" w:eastAsia="Times New Roman" w:hAnsi="Arial" w:cs="Arial"/>
          <w:color w:val="333333"/>
          <w:lang w:val="es-CO" w:eastAsia="es-CO"/>
        </w:rPr>
        <w:t xml:space="preserve"> que es igual al peso del fluido desplazado. </w:t>
      </w:r>
      <w:r w:rsidR="00EE6271">
        <w:rPr>
          <w:rFonts w:ascii="Arial" w:eastAsia="Times New Roman" w:hAnsi="Arial" w:cs="Arial"/>
          <w:color w:val="333333"/>
          <w:lang w:val="es-CO" w:eastAsia="es-CO"/>
        </w:rPr>
        <w:t xml:space="preserve"> </w:t>
      </w:r>
      <w:r w:rsidRPr="00044BBB">
        <w:rPr>
          <w:rFonts w:ascii="Arial" w:eastAsia="Times New Roman" w:hAnsi="Arial" w:cs="Arial"/>
          <w:color w:val="333333"/>
          <w:lang w:val="es-CO" w:eastAsia="es-CO"/>
        </w:rPr>
        <w:t xml:space="preserve">Esta fuerza la realiza el líquido sobre el cuerpo. </w:t>
      </w:r>
    </w:p>
    <w:p w:rsidR="00E33892" w:rsidRDefault="00E33892" w:rsidP="00044BBB">
      <w:pPr>
        <w:shd w:val="clear" w:color="auto" w:fill="FFFFFF"/>
        <w:spacing w:after="0" w:line="345" w:lineRule="atLeast"/>
        <w:rPr>
          <w:rFonts w:ascii="Arial" w:eastAsia="Times New Roman" w:hAnsi="Arial" w:cs="Arial"/>
          <w:color w:val="333333"/>
          <w:lang w:val="es-CO" w:eastAsia="es-CO"/>
        </w:rPr>
      </w:pPr>
    </w:p>
    <w:p w:rsidR="00EE6271" w:rsidRDefault="00EE6271" w:rsidP="00044BBB">
      <w:pPr>
        <w:shd w:val="clear" w:color="auto" w:fill="FFFFFF"/>
        <w:spacing w:after="0" w:line="345" w:lineRule="atLeast"/>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85"/>
        <w:gridCol w:w="6343"/>
      </w:tblGrid>
      <w:tr w:rsidR="00EE6271" w:rsidRPr="00E64528" w:rsidTr="003A696A">
        <w:tc>
          <w:tcPr>
            <w:tcW w:w="8828" w:type="dxa"/>
            <w:gridSpan w:val="2"/>
            <w:shd w:val="clear" w:color="auto" w:fill="0D0D0D" w:themeFill="text1" w:themeFillTint="F2"/>
          </w:tcPr>
          <w:p w:rsidR="00EE6271" w:rsidRPr="00E64528" w:rsidRDefault="00EE6271" w:rsidP="003A696A">
            <w:pPr>
              <w:jc w:val="center"/>
              <w:rPr>
                <w:rFonts w:ascii="Arial" w:hAnsi="Arial" w:cs="Arial"/>
                <w:b/>
                <w:color w:val="FFFFFF" w:themeColor="background1"/>
                <w:sz w:val="24"/>
                <w:szCs w:val="24"/>
              </w:rPr>
            </w:pPr>
            <w:r w:rsidRPr="00E64528">
              <w:rPr>
                <w:rFonts w:ascii="Arial" w:hAnsi="Arial" w:cs="Arial"/>
                <w:b/>
                <w:color w:val="FFFFFF" w:themeColor="background1"/>
                <w:sz w:val="24"/>
                <w:szCs w:val="24"/>
              </w:rPr>
              <w:t>Imagen (fotografía, gráfica o ilustración)</w:t>
            </w:r>
          </w:p>
        </w:tc>
      </w:tr>
      <w:tr w:rsidR="00EE6271" w:rsidRPr="00E64528" w:rsidTr="003A696A">
        <w:tc>
          <w:tcPr>
            <w:tcW w:w="2485" w:type="dxa"/>
          </w:tcPr>
          <w:p w:rsidR="00EE6271" w:rsidRPr="00E64528" w:rsidRDefault="00EE6271" w:rsidP="003A696A">
            <w:pPr>
              <w:rPr>
                <w:rFonts w:ascii="Arial" w:hAnsi="Arial" w:cs="Arial"/>
                <w:b/>
                <w:color w:val="000000"/>
                <w:sz w:val="24"/>
                <w:szCs w:val="24"/>
              </w:rPr>
            </w:pPr>
            <w:r w:rsidRPr="00E64528">
              <w:rPr>
                <w:rFonts w:ascii="Arial" w:hAnsi="Arial" w:cs="Arial"/>
                <w:b/>
                <w:color w:val="000000"/>
                <w:sz w:val="24"/>
                <w:szCs w:val="24"/>
              </w:rPr>
              <w:t>Código</w:t>
            </w:r>
          </w:p>
        </w:tc>
        <w:tc>
          <w:tcPr>
            <w:tcW w:w="6343" w:type="dxa"/>
          </w:tcPr>
          <w:p w:rsidR="00EE6271" w:rsidRPr="00E64528" w:rsidRDefault="00EE6271" w:rsidP="003A696A">
            <w:pPr>
              <w:rPr>
                <w:rFonts w:ascii="Arial" w:hAnsi="Arial" w:cs="Arial"/>
                <w:b/>
                <w:color w:val="000000"/>
                <w:sz w:val="24"/>
                <w:szCs w:val="24"/>
              </w:rPr>
            </w:pPr>
            <w:r w:rsidRPr="00E64528">
              <w:rPr>
                <w:rFonts w:ascii="Arial" w:hAnsi="Arial" w:cs="Arial"/>
                <w:color w:val="000000"/>
                <w:sz w:val="24"/>
                <w:szCs w:val="24"/>
              </w:rPr>
              <w:t>CN_07_11</w:t>
            </w:r>
            <w:r w:rsidR="001D5AF7">
              <w:rPr>
                <w:rFonts w:ascii="Arial" w:hAnsi="Arial" w:cs="Arial"/>
                <w:color w:val="000000"/>
                <w:sz w:val="24"/>
                <w:szCs w:val="24"/>
              </w:rPr>
              <w:t>_IMG16</w:t>
            </w:r>
          </w:p>
        </w:tc>
      </w:tr>
      <w:tr w:rsidR="00EE6271" w:rsidRPr="00E64528" w:rsidTr="003A696A">
        <w:tc>
          <w:tcPr>
            <w:tcW w:w="2485" w:type="dxa"/>
          </w:tcPr>
          <w:p w:rsidR="00EE6271" w:rsidRPr="00E64528" w:rsidRDefault="00EE6271" w:rsidP="003A696A">
            <w:pPr>
              <w:rPr>
                <w:rFonts w:ascii="Arial" w:hAnsi="Arial" w:cs="Arial"/>
                <w:color w:val="000000"/>
                <w:sz w:val="24"/>
                <w:szCs w:val="24"/>
              </w:rPr>
            </w:pPr>
            <w:r w:rsidRPr="00E64528">
              <w:rPr>
                <w:rFonts w:ascii="Arial" w:hAnsi="Arial" w:cs="Arial"/>
                <w:b/>
                <w:color w:val="000000"/>
                <w:sz w:val="24"/>
                <w:szCs w:val="24"/>
              </w:rPr>
              <w:t>Descripción</w:t>
            </w:r>
          </w:p>
        </w:tc>
        <w:tc>
          <w:tcPr>
            <w:tcW w:w="6343" w:type="dxa"/>
          </w:tcPr>
          <w:p w:rsidR="00EE6271" w:rsidRPr="00E64528" w:rsidRDefault="00EE6271" w:rsidP="003A696A">
            <w:pPr>
              <w:rPr>
                <w:rFonts w:ascii="Arial" w:hAnsi="Arial" w:cs="Arial"/>
                <w:color w:val="000000"/>
                <w:sz w:val="24"/>
                <w:szCs w:val="24"/>
              </w:rPr>
            </w:pPr>
            <w:r>
              <w:rPr>
                <w:rFonts w:ascii="Arial" w:hAnsi="Arial" w:cs="Arial"/>
                <w:color w:val="000000"/>
                <w:sz w:val="24"/>
                <w:szCs w:val="24"/>
              </w:rPr>
              <w:t>Principio de Arquímedes</w:t>
            </w:r>
          </w:p>
        </w:tc>
      </w:tr>
      <w:tr w:rsidR="00EE6271" w:rsidRPr="00E64528" w:rsidTr="003A696A">
        <w:tc>
          <w:tcPr>
            <w:tcW w:w="2485" w:type="dxa"/>
          </w:tcPr>
          <w:p w:rsidR="00EE6271" w:rsidRPr="00F23EAE" w:rsidRDefault="00EE6271" w:rsidP="003A696A">
            <w:pPr>
              <w:rPr>
                <w:rFonts w:ascii="Arial" w:hAnsi="Arial" w:cs="Arial"/>
                <w:sz w:val="24"/>
                <w:szCs w:val="24"/>
              </w:rPr>
            </w:pPr>
            <w:r w:rsidRPr="00F23EAE">
              <w:rPr>
                <w:rFonts w:ascii="Arial" w:hAnsi="Arial" w:cs="Arial"/>
                <w:b/>
                <w:sz w:val="24"/>
                <w:szCs w:val="24"/>
              </w:rPr>
              <w:t xml:space="preserve">Código </w:t>
            </w:r>
            <w:proofErr w:type="spellStart"/>
            <w:r w:rsidRPr="00F23EAE">
              <w:rPr>
                <w:rFonts w:ascii="Arial" w:hAnsi="Arial" w:cs="Arial"/>
                <w:b/>
                <w:sz w:val="24"/>
                <w:szCs w:val="24"/>
              </w:rPr>
              <w:t>Shutterstock</w:t>
            </w:r>
            <w:proofErr w:type="spellEnd"/>
            <w:r w:rsidRPr="00F23EAE">
              <w:rPr>
                <w:rFonts w:ascii="Arial" w:hAnsi="Arial" w:cs="Arial"/>
                <w:b/>
                <w:sz w:val="24"/>
                <w:szCs w:val="24"/>
              </w:rPr>
              <w:t xml:space="preserve"> (o URL o la ruta en </w:t>
            </w:r>
            <w:proofErr w:type="spellStart"/>
            <w:r w:rsidRPr="00F23EAE">
              <w:rPr>
                <w:rFonts w:ascii="Arial" w:hAnsi="Arial" w:cs="Arial"/>
                <w:b/>
                <w:sz w:val="24"/>
                <w:szCs w:val="24"/>
              </w:rPr>
              <w:t>AulaPlaneta</w:t>
            </w:r>
            <w:proofErr w:type="spellEnd"/>
            <w:r w:rsidRPr="00F23EAE">
              <w:rPr>
                <w:rFonts w:ascii="Arial" w:hAnsi="Arial" w:cs="Arial"/>
                <w:b/>
                <w:sz w:val="24"/>
                <w:szCs w:val="24"/>
              </w:rPr>
              <w:t>)</w:t>
            </w:r>
          </w:p>
        </w:tc>
        <w:tc>
          <w:tcPr>
            <w:tcW w:w="6343" w:type="dxa"/>
          </w:tcPr>
          <w:p w:rsidR="00EE6271" w:rsidRDefault="00E33892" w:rsidP="003A696A">
            <w:pPr>
              <w:shd w:val="clear" w:color="auto" w:fill="FFFFFF"/>
              <w:spacing w:before="100" w:beforeAutospacing="1" w:after="100" w:afterAutospacing="1"/>
              <w:rPr>
                <w:rFonts w:ascii="Arial" w:hAnsi="Arial" w:cs="Arial"/>
                <w:sz w:val="24"/>
                <w:szCs w:val="24"/>
              </w:rPr>
            </w:pPr>
            <w:r>
              <w:rPr>
                <w:noProof/>
                <w:lang w:val="es-ES" w:eastAsia="es-ES"/>
              </w:rPr>
              <w:drawing>
                <wp:anchor distT="0" distB="0" distL="114300" distR="114300" simplePos="0" relativeHeight="251674624" behindDoc="0" locked="0" layoutInCell="1" allowOverlap="1" wp14:anchorId="41FD2A3C" wp14:editId="284A15F7">
                  <wp:simplePos x="0" y="0"/>
                  <wp:positionH relativeFrom="margin">
                    <wp:posOffset>271145</wp:posOffset>
                  </wp:positionH>
                  <wp:positionV relativeFrom="paragraph">
                    <wp:posOffset>482600</wp:posOffset>
                  </wp:positionV>
                  <wp:extent cx="1662430" cy="1171877"/>
                  <wp:effectExtent l="0" t="0" r="0" b="9525"/>
                  <wp:wrapNone/>
                  <wp:docPr id="18" name="Imagen 18" descr="http://profesores.aulaplaneta.com/DNNPlayerPackages/Package12142/InfoGuion/cuadernoestudio/images_xml/CN_08_11_img6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2142/InfoGuion/cuadernoestudio/images_xml/CN_08_11_img6_zoo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62430" cy="1171877"/>
                          </a:xfrm>
                          <a:prstGeom prst="rect">
                            <a:avLst/>
                          </a:prstGeom>
                          <a:noFill/>
                          <a:ln>
                            <a:noFill/>
                          </a:ln>
                        </pic:spPr>
                      </pic:pic>
                    </a:graphicData>
                  </a:graphic>
                  <wp14:sizeRelH relativeFrom="page">
                    <wp14:pctWidth>0</wp14:pctWidth>
                  </wp14:sizeRelH>
                  <wp14:sizeRelV relativeFrom="page">
                    <wp14:pctHeight>0</wp14:pctHeight>
                  </wp14:sizeRelV>
                </wp:anchor>
              </w:drawing>
            </w:r>
            <w:r w:rsidR="00EE6271">
              <w:rPr>
                <w:rFonts w:ascii="Arial" w:hAnsi="Arial" w:cs="Arial"/>
                <w:sz w:val="24"/>
                <w:szCs w:val="24"/>
              </w:rPr>
              <w:t>2ESO/ciencias naturales/la fuerza y la presión/tipos de fuerza/</w:t>
            </w:r>
            <w:r w:rsidR="005166CC">
              <w:rPr>
                <w:rFonts w:ascii="Arial" w:hAnsi="Arial" w:cs="Arial"/>
                <w:sz w:val="24"/>
                <w:szCs w:val="24"/>
              </w:rPr>
              <w:t>las fuerzas de contacto/la fuerza de empuje</w:t>
            </w:r>
          </w:p>
          <w:p w:rsidR="00EE6271" w:rsidRDefault="00EE6271" w:rsidP="003A696A">
            <w:pPr>
              <w:shd w:val="clear" w:color="auto" w:fill="FFFFFF"/>
              <w:spacing w:before="100" w:beforeAutospacing="1" w:after="100" w:afterAutospacing="1"/>
              <w:rPr>
                <w:rFonts w:ascii="Arial" w:hAnsi="Arial" w:cs="Arial"/>
                <w:sz w:val="24"/>
                <w:szCs w:val="24"/>
              </w:rPr>
            </w:pPr>
          </w:p>
          <w:p w:rsidR="00EE6271" w:rsidRDefault="00EE6271" w:rsidP="003A696A">
            <w:pPr>
              <w:shd w:val="clear" w:color="auto" w:fill="FFFFFF"/>
              <w:spacing w:before="100" w:beforeAutospacing="1" w:after="100" w:afterAutospacing="1"/>
              <w:rPr>
                <w:rFonts w:ascii="Arial" w:hAnsi="Arial" w:cs="Arial"/>
                <w:sz w:val="24"/>
                <w:szCs w:val="24"/>
              </w:rPr>
            </w:pPr>
          </w:p>
          <w:p w:rsidR="005166CC" w:rsidRDefault="005166CC" w:rsidP="003A696A">
            <w:pPr>
              <w:shd w:val="clear" w:color="auto" w:fill="FFFFFF"/>
              <w:spacing w:before="100" w:beforeAutospacing="1" w:after="100" w:afterAutospacing="1"/>
              <w:rPr>
                <w:rFonts w:ascii="Arial" w:hAnsi="Arial" w:cs="Arial"/>
                <w:sz w:val="24"/>
                <w:szCs w:val="24"/>
              </w:rPr>
            </w:pPr>
          </w:p>
          <w:p w:rsidR="00EE6271" w:rsidRPr="00F23EAE" w:rsidRDefault="00EE6271" w:rsidP="003A696A">
            <w:pPr>
              <w:shd w:val="clear" w:color="auto" w:fill="FFFFFF"/>
              <w:spacing w:before="100" w:beforeAutospacing="1" w:after="100" w:afterAutospacing="1"/>
              <w:rPr>
                <w:rFonts w:ascii="Arial" w:hAnsi="Arial" w:cs="Arial"/>
                <w:sz w:val="24"/>
                <w:szCs w:val="24"/>
              </w:rPr>
            </w:pPr>
          </w:p>
        </w:tc>
      </w:tr>
      <w:tr w:rsidR="00EE6271" w:rsidRPr="00E64528" w:rsidTr="003A696A">
        <w:trPr>
          <w:trHeight w:val="322"/>
        </w:trPr>
        <w:tc>
          <w:tcPr>
            <w:tcW w:w="2485" w:type="dxa"/>
          </w:tcPr>
          <w:p w:rsidR="00EE6271" w:rsidRPr="00E64528" w:rsidRDefault="00EE6271" w:rsidP="003A696A">
            <w:pPr>
              <w:rPr>
                <w:rFonts w:ascii="Arial" w:hAnsi="Arial" w:cs="Arial"/>
                <w:color w:val="000000"/>
                <w:sz w:val="24"/>
                <w:szCs w:val="24"/>
              </w:rPr>
            </w:pPr>
            <w:r w:rsidRPr="00E64528">
              <w:rPr>
                <w:rFonts w:ascii="Arial" w:hAnsi="Arial" w:cs="Arial"/>
                <w:b/>
                <w:color w:val="000000"/>
                <w:sz w:val="24"/>
                <w:szCs w:val="24"/>
              </w:rPr>
              <w:t>Pie de imagen</w:t>
            </w:r>
          </w:p>
        </w:tc>
        <w:tc>
          <w:tcPr>
            <w:tcW w:w="6343" w:type="dxa"/>
          </w:tcPr>
          <w:p w:rsidR="00EE6271" w:rsidRPr="00E64528" w:rsidRDefault="005166CC" w:rsidP="003A696A">
            <w:pPr>
              <w:shd w:val="clear" w:color="auto" w:fill="FFFFFF"/>
              <w:spacing w:before="100" w:beforeAutospacing="1" w:after="100" w:afterAutospacing="1"/>
              <w:rPr>
                <w:rFonts w:ascii="Arial" w:hAnsi="Arial" w:cs="Arial"/>
                <w:color w:val="000000"/>
                <w:sz w:val="24"/>
                <w:szCs w:val="24"/>
              </w:rPr>
            </w:pPr>
            <w:r>
              <w:rPr>
                <w:rFonts w:ascii="Arial" w:hAnsi="Arial" w:cs="Arial"/>
                <w:color w:val="000000"/>
                <w:sz w:val="24"/>
                <w:szCs w:val="24"/>
              </w:rPr>
              <w:t>Los submarinos flotan o se sumergen en el mar, vaciando o llenando de agua, sus tanques internos, para disminuir o aumentar su peso y por lo tanto disminuir o aumentar la fuerza de empuje que ejerce el agua del mar sobre ellos.</w:t>
            </w:r>
          </w:p>
        </w:tc>
      </w:tr>
    </w:tbl>
    <w:p w:rsidR="00EE6271" w:rsidRDefault="00EE6271" w:rsidP="00044BBB">
      <w:pPr>
        <w:shd w:val="clear" w:color="auto" w:fill="FFFFFF"/>
        <w:spacing w:after="0" w:line="345" w:lineRule="atLeast"/>
        <w:rPr>
          <w:rFonts w:ascii="Arial" w:eastAsia="Times New Roman" w:hAnsi="Arial" w:cs="Arial"/>
          <w:color w:val="333333"/>
          <w:lang w:val="es-CO" w:eastAsia="es-CO"/>
        </w:rPr>
      </w:pPr>
    </w:p>
    <w:p w:rsidR="005166CC" w:rsidRPr="00E33892" w:rsidRDefault="00044BBB" w:rsidP="00044BBB">
      <w:pPr>
        <w:shd w:val="clear" w:color="auto" w:fill="FFFFFF"/>
        <w:spacing w:after="0" w:line="345" w:lineRule="atLeast"/>
        <w:rPr>
          <w:rFonts w:ascii="Arial" w:eastAsia="Times New Roman" w:hAnsi="Arial" w:cs="Arial"/>
          <w:lang w:val="es-CO" w:eastAsia="es-CO"/>
        </w:rPr>
      </w:pPr>
      <w:r w:rsidRPr="00E33892">
        <w:rPr>
          <w:rFonts w:ascii="Arial" w:eastAsia="Times New Roman" w:hAnsi="Arial" w:cs="Arial"/>
          <w:lang w:val="es-CO" w:eastAsia="es-CO"/>
        </w:rPr>
        <w:t>Cuando nos metemos en la bañera, el nivel de agua sube, y la fuerza de empuje del agua sobre nuestro cuerpo es igual al peso del agua que ha subi</w:t>
      </w:r>
      <w:r w:rsidR="005166CC" w:rsidRPr="00E33892">
        <w:rPr>
          <w:rFonts w:ascii="Arial" w:eastAsia="Times New Roman" w:hAnsi="Arial" w:cs="Arial"/>
          <w:lang w:val="es-CO" w:eastAsia="es-CO"/>
        </w:rPr>
        <w:t>do cuando nos introducimos en ella.</w:t>
      </w:r>
    </w:p>
    <w:p w:rsidR="005166CC" w:rsidRPr="00E33892" w:rsidRDefault="005166CC" w:rsidP="00044BBB">
      <w:pPr>
        <w:shd w:val="clear" w:color="auto" w:fill="FFFFFF"/>
        <w:spacing w:after="0" w:line="345" w:lineRule="atLeast"/>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518"/>
        <w:gridCol w:w="6460"/>
      </w:tblGrid>
      <w:tr w:rsidR="005166CC" w:rsidRPr="00E33892" w:rsidTr="003A696A">
        <w:tc>
          <w:tcPr>
            <w:tcW w:w="8978" w:type="dxa"/>
            <w:gridSpan w:val="2"/>
            <w:shd w:val="clear" w:color="auto" w:fill="000000" w:themeFill="text1"/>
          </w:tcPr>
          <w:p w:rsidR="005166CC" w:rsidRPr="00E33892" w:rsidRDefault="005166CC" w:rsidP="003A696A">
            <w:pPr>
              <w:jc w:val="center"/>
              <w:rPr>
                <w:rFonts w:ascii="Arial" w:hAnsi="Arial" w:cs="Arial"/>
                <w:b/>
                <w:sz w:val="24"/>
                <w:szCs w:val="24"/>
              </w:rPr>
            </w:pPr>
            <w:r w:rsidRPr="00E33892">
              <w:rPr>
                <w:rFonts w:ascii="Arial" w:hAnsi="Arial" w:cs="Arial"/>
                <w:b/>
                <w:sz w:val="24"/>
                <w:szCs w:val="24"/>
              </w:rPr>
              <w:t>Destacado</w:t>
            </w:r>
          </w:p>
        </w:tc>
      </w:tr>
      <w:tr w:rsidR="005166CC" w:rsidRPr="00E33892" w:rsidTr="003A696A">
        <w:tc>
          <w:tcPr>
            <w:tcW w:w="2518" w:type="dxa"/>
          </w:tcPr>
          <w:p w:rsidR="005166CC" w:rsidRPr="00E33892" w:rsidRDefault="005166CC" w:rsidP="003A696A">
            <w:pPr>
              <w:rPr>
                <w:rFonts w:ascii="Arial" w:hAnsi="Arial" w:cs="Arial"/>
                <w:b/>
                <w:sz w:val="24"/>
                <w:szCs w:val="24"/>
              </w:rPr>
            </w:pPr>
            <w:r w:rsidRPr="00E33892">
              <w:rPr>
                <w:rFonts w:ascii="Arial" w:hAnsi="Arial" w:cs="Arial"/>
                <w:b/>
                <w:sz w:val="24"/>
                <w:szCs w:val="24"/>
              </w:rPr>
              <w:t>Título</w:t>
            </w:r>
          </w:p>
        </w:tc>
        <w:tc>
          <w:tcPr>
            <w:tcW w:w="6460" w:type="dxa"/>
          </w:tcPr>
          <w:p w:rsidR="005166CC" w:rsidRPr="00E33892" w:rsidRDefault="005166CC" w:rsidP="003A696A">
            <w:pPr>
              <w:jc w:val="center"/>
              <w:rPr>
                <w:rFonts w:ascii="Arial" w:hAnsi="Arial" w:cs="Arial"/>
                <w:b/>
                <w:sz w:val="24"/>
                <w:szCs w:val="24"/>
              </w:rPr>
            </w:pPr>
            <w:r w:rsidRPr="00E33892">
              <w:rPr>
                <w:rFonts w:ascii="Arial" w:hAnsi="Arial" w:cs="Arial"/>
                <w:b/>
                <w:sz w:val="24"/>
                <w:szCs w:val="24"/>
              </w:rPr>
              <w:t>Cálculo de la fuerza de empuje</w:t>
            </w:r>
          </w:p>
        </w:tc>
      </w:tr>
      <w:tr w:rsidR="005166CC" w:rsidRPr="00E33892" w:rsidTr="003A696A">
        <w:tc>
          <w:tcPr>
            <w:tcW w:w="2518" w:type="dxa"/>
          </w:tcPr>
          <w:p w:rsidR="005166CC" w:rsidRPr="00E33892" w:rsidRDefault="005166CC" w:rsidP="003A696A">
            <w:pPr>
              <w:rPr>
                <w:rFonts w:ascii="Arial" w:hAnsi="Arial" w:cs="Arial"/>
                <w:sz w:val="24"/>
                <w:szCs w:val="24"/>
              </w:rPr>
            </w:pPr>
            <w:r w:rsidRPr="00E33892">
              <w:rPr>
                <w:rFonts w:ascii="Arial" w:hAnsi="Arial" w:cs="Arial"/>
                <w:b/>
                <w:sz w:val="24"/>
                <w:szCs w:val="24"/>
              </w:rPr>
              <w:t>Contenido</w:t>
            </w:r>
          </w:p>
        </w:tc>
        <w:tc>
          <w:tcPr>
            <w:tcW w:w="6460" w:type="dxa"/>
          </w:tcPr>
          <w:p w:rsidR="005166CC" w:rsidRPr="00E33892" w:rsidRDefault="005166CC" w:rsidP="005166CC">
            <w:pPr>
              <w:shd w:val="clear" w:color="auto" w:fill="FFFFFF"/>
              <w:spacing w:line="345" w:lineRule="atLeast"/>
              <w:rPr>
                <w:rFonts w:ascii="Arial" w:eastAsia="Times New Roman" w:hAnsi="Arial" w:cs="Arial"/>
                <w:sz w:val="24"/>
                <w:szCs w:val="24"/>
                <w:lang w:val="es-CO" w:eastAsia="es-CO"/>
              </w:rPr>
            </w:pPr>
            <w:r w:rsidRPr="00E33892">
              <w:rPr>
                <w:rFonts w:ascii="Arial" w:eastAsia="Times New Roman" w:hAnsi="Arial" w:cs="Arial"/>
                <w:sz w:val="24"/>
                <w:szCs w:val="24"/>
                <w:lang w:val="es-CO" w:eastAsia="es-CO"/>
              </w:rPr>
              <w:t>La fuerza de empuje se calcula:</w:t>
            </w:r>
          </w:p>
          <w:p w:rsidR="005166CC" w:rsidRPr="00E33892" w:rsidRDefault="005166CC" w:rsidP="005166CC">
            <w:pPr>
              <w:shd w:val="clear" w:color="auto" w:fill="FFFFFF"/>
              <w:spacing w:line="345" w:lineRule="atLeast"/>
              <w:rPr>
                <w:rFonts w:ascii="Arial" w:eastAsia="Times New Roman" w:hAnsi="Arial" w:cs="Arial"/>
                <w:sz w:val="24"/>
                <w:szCs w:val="24"/>
                <w:lang w:val="es-CO" w:eastAsia="es-CO"/>
              </w:rPr>
            </w:pPr>
          </w:p>
          <w:p w:rsidR="00B63991" w:rsidRPr="00B63991" w:rsidRDefault="005166CC" w:rsidP="005166CC">
            <w:pPr>
              <w:shd w:val="clear" w:color="auto" w:fill="FFFFFF"/>
              <w:spacing w:line="345" w:lineRule="atLeast"/>
              <w:jc w:val="center"/>
              <w:rPr>
                <w:ins w:id="582" w:author="ASISTENTE ALEJO" w:date="2015-04-23T23:29:00Z"/>
                <w:rFonts w:ascii="Arial" w:eastAsia="Times New Roman" w:hAnsi="Arial" w:cs="Arial"/>
                <w:i/>
                <w:iCs/>
                <w:sz w:val="24"/>
                <w:szCs w:val="24"/>
                <w:lang w:val="es-CO" w:eastAsia="es-CO"/>
                <w:rPrChange w:id="583" w:author="ASISTENTE ALEJO" w:date="2015-04-23T23:29:00Z">
                  <w:rPr>
                    <w:ins w:id="584" w:author="ASISTENTE ALEJO" w:date="2015-04-23T23:29:00Z"/>
                    <w:rFonts w:ascii="Cambria Math" w:eastAsia="Times New Roman" w:hAnsi="Cambria Math" w:cs="Arial"/>
                    <w:i/>
                    <w:iCs/>
                    <w:sz w:val="24"/>
                    <w:szCs w:val="24"/>
                    <w:lang w:val="es-CO" w:eastAsia="es-CO"/>
                  </w:rPr>
                </w:rPrChange>
              </w:rPr>
            </w:pPr>
            <w:del w:id="585" w:author="ASISTENTE ALEJO" w:date="2015-04-23T23:30:00Z">
              <w:r w:rsidRPr="00E33892" w:rsidDel="00B63991">
                <w:rPr>
                  <w:rFonts w:ascii="Arial" w:eastAsia="Times New Roman" w:hAnsi="Arial" w:cs="Arial"/>
                  <w:i/>
                  <w:iCs/>
                  <w:sz w:val="24"/>
                  <w:szCs w:val="24"/>
                  <w:lang w:val="es-CO" w:eastAsia="es-CO"/>
                </w:rPr>
                <w:delText>E</w:delText>
              </w:r>
              <w:r w:rsidRPr="00E33892" w:rsidDel="00B63991">
                <w:rPr>
                  <w:rFonts w:ascii="Arial" w:eastAsia="Times New Roman" w:hAnsi="Arial" w:cs="Arial"/>
                  <w:sz w:val="24"/>
                  <w:szCs w:val="24"/>
                  <w:lang w:val="es-CO" w:eastAsia="es-CO"/>
                </w:rPr>
                <w:delText> = </w:delText>
              </w:r>
              <w:r w:rsidRPr="00E33892" w:rsidDel="00B63991">
                <w:rPr>
                  <w:rFonts w:ascii="Arial" w:eastAsia="Times New Roman" w:hAnsi="Arial" w:cs="Arial"/>
                  <w:i/>
                  <w:iCs/>
                  <w:sz w:val="24"/>
                  <w:szCs w:val="24"/>
                  <w:lang w:val="es-CO" w:eastAsia="es-CO"/>
                </w:rPr>
                <w:delText>m • g</w:delText>
              </w:r>
            </w:del>
            <m:oMath>
              <m:r>
                <w:ins w:id="586" w:author="ASISTENTE ALEJO" w:date="2015-04-23T23:29:00Z">
                  <w:rPr>
                    <w:rFonts w:ascii="Cambria Math" w:eastAsia="Times New Roman" w:hAnsi="Cambria Math" w:cs="Arial"/>
                    <w:sz w:val="24"/>
                    <w:szCs w:val="24"/>
                    <w:lang w:val="es-CO" w:eastAsia="es-CO"/>
                  </w:rPr>
                  <m:t>E=m∙g</m:t>
                </w:ins>
              </m:r>
            </m:oMath>
          </w:p>
          <w:p w:rsidR="00B63991" w:rsidRPr="00B63991" w:rsidDel="00B63991" w:rsidRDefault="00B63991" w:rsidP="005166CC">
            <w:pPr>
              <w:shd w:val="clear" w:color="auto" w:fill="FFFFFF"/>
              <w:spacing w:line="345" w:lineRule="atLeast"/>
              <w:jc w:val="center"/>
              <w:rPr>
                <w:del w:id="587" w:author="ASISTENTE ALEJO" w:date="2015-04-23T23:30:00Z"/>
                <w:rFonts w:ascii="Arial" w:eastAsia="Times New Roman" w:hAnsi="Arial" w:cs="Arial"/>
                <w:i/>
                <w:iCs/>
                <w:sz w:val="24"/>
                <w:szCs w:val="24"/>
                <w:lang w:val="es-CO" w:eastAsia="es-CO"/>
              </w:rPr>
            </w:pPr>
          </w:p>
          <w:p w:rsidR="005166CC" w:rsidRPr="00E33892" w:rsidRDefault="005166CC" w:rsidP="005166CC">
            <w:pPr>
              <w:shd w:val="clear" w:color="auto" w:fill="FFFFFF"/>
              <w:spacing w:line="345" w:lineRule="atLeast"/>
              <w:jc w:val="center"/>
              <w:rPr>
                <w:rFonts w:ascii="Arial" w:eastAsia="Times New Roman" w:hAnsi="Arial" w:cs="Arial"/>
                <w:sz w:val="24"/>
                <w:szCs w:val="24"/>
                <w:lang w:val="es-CO" w:eastAsia="es-CO"/>
              </w:rPr>
            </w:pPr>
          </w:p>
          <w:p w:rsidR="005166CC" w:rsidRDefault="005166CC" w:rsidP="005166CC">
            <w:pPr>
              <w:shd w:val="clear" w:color="auto" w:fill="FFFFFF"/>
              <w:spacing w:line="345" w:lineRule="atLeast"/>
              <w:rPr>
                <w:ins w:id="588" w:author="ASISTENTE ALEJO" w:date="2015-04-23T23:33:00Z"/>
                <w:rFonts w:ascii="Arial" w:eastAsia="Times New Roman" w:hAnsi="Arial" w:cs="Arial"/>
                <w:sz w:val="24"/>
                <w:szCs w:val="24"/>
                <w:lang w:val="es-CO" w:eastAsia="es-CO"/>
              </w:rPr>
            </w:pPr>
            <w:r w:rsidRPr="00E33892">
              <w:rPr>
                <w:rFonts w:ascii="Arial" w:eastAsia="Times New Roman" w:hAnsi="Arial" w:cs="Arial"/>
                <w:sz w:val="24"/>
                <w:szCs w:val="24"/>
                <w:lang w:val="es-CO" w:eastAsia="es-CO"/>
              </w:rPr>
              <w:t>Donde </w:t>
            </w:r>
            <w:r w:rsidRPr="00E33892">
              <w:rPr>
                <w:rFonts w:ascii="Arial" w:eastAsia="Times New Roman" w:hAnsi="Arial" w:cs="Arial"/>
                <w:i/>
                <w:iCs/>
                <w:sz w:val="24"/>
                <w:szCs w:val="24"/>
                <w:lang w:val="es-CO" w:eastAsia="es-CO"/>
              </w:rPr>
              <w:t>E</w:t>
            </w:r>
            <w:r w:rsidRPr="00E33892">
              <w:rPr>
                <w:rFonts w:ascii="Arial" w:eastAsia="Times New Roman" w:hAnsi="Arial" w:cs="Arial"/>
                <w:sz w:val="24"/>
                <w:szCs w:val="24"/>
                <w:lang w:val="es-CO" w:eastAsia="es-CO"/>
              </w:rPr>
              <w:t> es la fuerza de empuje, </w:t>
            </w:r>
            <w:r w:rsidRPr="00E33892">
              <w:rPr>
                <w:rFonts w:ascii="Arial" w:eastAsia="Times New Roman" w:hAnsi="Arial" w:cs="Arial"/>
                <w:i/>
                <w:iCs/>
                <w:sz w:val="24"/>
                <w:szCs w:val="24"/>
                <w:lang w:val="es-CO" w:eastAsia="es-CO"/>
              </w:rPr>
              <w:t>m</w:t>
            </w:r>
            <w:r w:rsidRPr="00E33892">
              <w:rPr>
                <w:rFonts w:ascii="Arial" w:eastAsia="Times New Roman" w:hAnsi="Arial" w:cs="Arial"/>
                <w:sz w:val="24"/>
                <w:szCs w:val="24"/>
                <w:lang w:val="es-CO" w:eastAsia="es-CO"/>
              </w:rPr>
              <w:t> es la masa de líquido desalojado y </w:t>
            </w:r>
            <w:r w:rsidRPr="00E33892">
              <w:rPr>
                <w:rFonts w:ascii="Arial" w:eastAsia="Times New Roman" w:hAnsi="Arial" w:cs="Arial"/>
                <w:i/>
                <w:iCs/>
                <w:sz w:val="24"/>
                <w:szCs w:val="24"/>
                <w:lang w:val="es-CO" w:eastAsia="es-CO"/>
              </w:rPr>
              <w:t>g</w:t>
            </w:r>
            <w:r w:rsidRPr="00E33892">
              <w:rPr>
                <w:rFonts w:ascii="Arial" w:eastAsia="Times New Roman" w:hAnsi="Arial" w:cs="Arial"/>
                <w:sz w:val="24"/>
                <w:szCs w:val="24"/>
                <w:lang w:val="es-CO" w:eastAsia="es-CO"/>
              </w:rPr>
              <w:t> es la gravedad.</w:t>
            </w:r>
            <w:ins w:id="589" w:author="ASISTENTE ALEJO" w:date="2015-04-23T23:30:00Z">
              <w:r w:rsidR="00B63991">
                <w:rPr>
                  <w:rFonts w:ascii="Arial" w:eastAsia="Times New Roman" w:hAnsi="Arial" w:cs="Arial"/>
                  <w:sz w:val="24"/>
                  <w:szCs w:val="24"/>
                  <w:lang w:val="es-CO" w:eastAsia="es-CO"/>
                </w:rPr>
                <w:t xml:space="preserve"> Debido a que </w:t>
              </w:r>
            </w:ins>
            <w:ins w:id="590" w:author="ASISTENTE ALEJO" w:date="2015-04-23T23:31:00Z">
              <w:r w:rsidR="00B63991">
                <w:rPr>
                  <w:rFonts w:ascii="Arial" w:eastAsia="Times New Roman" w:hAnsi="Arial" w:cs="Arial"/>
                  <w:sz w:val="24"/>
                  <w:szCs w:val="24"/>
                  <w:lang w:val="es-CO" w:eastAsia="es-CO"/>
                </w:rPr>
                <w:t xml:space="preserve">la masa de un líquido puede ser </w:t>
              </w:r>
              <w:proofErr w:type="spellStart"/>
              <w:r w:rsidR="00B63991">
                <w:rPr>
                  <w:rFonts w:ascii="Arial" w:eastAsia="Times New Roman" w:hAnsi="Arial" w:cs="Arial"/>
                  <w:sz w:val="24"/>
                  <w:szCs w:val="24"/>
                  <w:lang w:val="es-CO" w:eastAsia="es-CO"/>
                </w:rPr>
                <w:t>determionada</w:t>
              </w:r>
              <w:proofErr w:type="spellEnd"/>
              <w:r w:rsidR="00B63991">
                <w:rPr>
                  <w:rFonts w:ascii="Arial" w:eastAsia="Times New Roman" w:hAnsi="Arial" w:cs="Arial"/>
                  <w:sz w:val="24"/>
                  <w:szCs w:val="24"/>
                  <w:lang w:val="es-CO" w:eastAsia="es-CO"/>
                </w:rPr>
                <w:t xml:space="preserve"> en términos de densidad </w:t>
              </w:r>
            </w:ins>
            <m:oMath>
              <m:r>
                <w:ins w:id="591" w:author="ASISTENTE ALEJO" w:date="2015-04-23T23:32:00Z">
                  <w:rPr>
                    <w:rFonts w:ascii="Cambria Math" w:eastAsia="Times New Roman" w:hAnsi="Cambria Math" w:cs="Arial"/>
                    <w:sz w:val="24"/>
                    <w:szCs w:val="24"/>
                    <w:lang w:val="es-CO" w:eastAsia="es-CO"/>
                  </w:rPr>
                  <m:t>(</m:t>
                </w:ins>
              </m:r>
              <m:r>
                <w:ins w:id="592" w:author="ASISTENTE ALEJO" w:date="2015-04-23T23:31:00Z">
                  <w:rPr>
                    <w:rFonts w:ascii="Cambria Math" w:eastAsia="Times New Roman" w:hAnsi="Cambria Math" w:cs="Arial"/>
                    <w:sz w:val="24"/>
                    <w:szCs w:val="24"/>
                    <w:lang w:val="es-CO" w:eastAsia="es-CO"/>
                  </w:rPr>
                  <m:t>ρ</m:t>
                </w:ins>
              </m:r>
              <m:r>
                <w:ins w:id="593" w:author="ASISTENTE ALEJO" w:date="2015-04-23T23:31:00Z">
                  <w:rPr>
                    <w:rFonts w:ascii="Cambria Math" w:eastAsia="Times New Roman" w:hAnsi="Cambria Math" w:cs="Arial"/>
                    <w:sz w:val="24"/>
                    <w:szCs w:val="24"/>
                    <w:lang w:val="es-CO" w:eastAsia="es-CO"/>
                  </w:rPr>
                  <m:t>)</m:t>
                </w:ins>
              </m:r>
            </m:oMath>
            <w:ins w:id="594" w:author="ASISTENTE ALEJO" w:date="2015-04-23T23:32:00Z">
              <w:r w:rsidR="00801ACB">
                <w:rPr>
                  <w:rFonts w:ascii="Arial" w:eastAsia="Times New Roman" w:hAnsi="Arial" w:cs="Arial"/>
                  <w:sz w:val="24"/>
                  <w:szCs w:val="24"/>
                  <w:lang w:val="es-CO" w:eastAsia="es-CO"/>
                </w:rPr>
                <w:t xml:space="preserve"> y el vol</w:t>
              </w:r>
              <w:proofErr w:type="spellStart"/>
              <w:r w:rsidR="00801ACB">
                <w:rPr>
                  <w:rFonts w:ascii="Arial" w:eastAsia="Times New Roman" w:hAnsi="Arial" w:cs="Arial"/>
                  <w:sz w:val="24"/>
                  <w:szCs w:val="24"/>
                  <w:lang w:val="es-CO" w:eastAsia="es-CO"/>
                </w:rPr>
                <w:t>umen</w:t>
              </w:r>
              <w:proofErr w:type="spellEnd"/>
              <w:r w:rsidR="00801ACB">
                <w:rPr>
                  <w:rFonts w:ascii="Arial" w:eastAsia="Times New Roman" w:hAnsi="Arial" w:cs="Arial"/>
                  <w:sz w:val="24"/>
                  <w:szCs w:val="24"/>
                  <w:lang w:val="es-CO" w:eastAsia="es-CO"/>
                </w:rPr>
                <w:t xml:space="preserve"> que ocupa </w:t>
              </w:r>
              <m:oMath>
                <m:r>
                  <w:rPr>
                    <w:rFonts w:ascii="Cambria Math" w:eastAsia="Times New Roman" w:hAnsi="Cambria Math" w:cs="Arial"/>
                    <w:sz w:val="24"/>
                    <w:szCs w:val="24"/>
                    <w:lang w:val="es-CO" w:eastAsia="es-CO"/>
                  </w:rPr>
                  <m:t>(V)</m:t>
                </m:r>
              </m:oMath>
            </w:ins>
            <w:ins w:id="595" w:author="ASISTENTE ALEJO" w:date="2015-04-23T23:33:00Z">
              <w:r w:rsidR="00801ACB">
                <w:rPr>
                  <w:rFonts w:ascii="Arial" w:eastAsia="Times New Roman" w:hAnsi="Arial" w:cs="Arial"/>
                  <w:sz w:val="24"/>
                  <w:szCs w:val="24"/>
                  <w:lang w:val="es-CO" w:eastAsia="es-CO"/>
                </w:rPr>
                <w:t xml:space="preserve">, la anterior </w:t>
              </w:r>
              <w:r w:rsidR="00801ACB">
                <w:rPr>
                  <w:rFonts w:ascii="Arial" w:eastAsia="Times New Roman" w:hAnsi="Arial" w:cs="Arial"/>
                  <w:sz w:val="24"/>
                  <w:szCs w:val="24"/>
                  <w:lang w:val="es-CO" w:eastAsia="es-CO"/>
                </w:rPr>
                <w:lastRenderedPageBreak/>
                <w:t>ecuación se puede escribir de la siguiente forma:</w:t>
              </w:r>
            </w:ins>
          </w:p>
          <w:p w:rsidR="00801ACB" w:rsidRDefault="00801ACB" w:rsidP="00801ACB">
            <w:pPr>
              <w:shd w:val="clear" w:color="auto" w:fill="FFFFFF"/>
              <w:spacing w:line="345" w:lineRule="atLeast"/>
              <w:jc w:val="center"/>
              <w:rPr>
                <w:ins w:id="596" w:author="ASISTENTE ALEJO" w:date="2015-04-23T23:30:00Z"/>
                <w:rFonts w:ascii="Arial" w:eastAsia="Times New Roman" w:hAnsi="Arial" w:cs="Arial"/>
                <w:sz w:val="24"/>
                <w:szCs w:val="24"/>
                <w:lang w:val="es-CO" w:eastAsia="es-CO"/>
              </w:rPr>
              <w:pPrChange w:id="597" w:author="ASISTENTE ALEJO" w:date="2015-04-23T23:33:00Z">
                <w:pPr>
                  <w:shd w:val="clear" w:color="auto" w:fill="FFFFFF"/>
                  <w:spacing w:line="345" w:lineRule="atLeast"/>
                </w:pPr>
              </w:pPrChange>
            </w:pPr>
            <m:oMathPara>
              <m:oMath>
                <m:r>
                  <w:ins w:id="598" w:author="ASISTENTE ALEJO" w:date="2015-04-23T23:33:00Z">
                    <w:rPr>
                      <w:rFonts w:ascii="Cambria Math" w:eastAsia="Times New Roman" w:hAnsi="Cambria Math" w:cs="Arial"/>
                      <w:sz w:val="24"/>
                      <w:szCs w:val="24"/>
                      <w:lang w:val="es-CO" w:eastAsia="es-CO"/>
                    </w:rPr>
                    <m:t>E=ρ∙V∙g</m:t>
                  </w:ins>
                </m:r>
              </m:oMath>
            </m:oMathPara>
          </w:p>
          <w:p w:rsidR="00B63991" w:rsidRPr="00E33892" w:rsidRDefault="00B63991" w:rsidP="005166CC">
            <w:pPr>
              <w:shd w:val="clear" w:color="auto" w:fill="FFFFFF"/>
              <w:spacing w:line="345" w:lineRule="atLeast"/>
              <w:rPr>
                <w:rFonts w:ascii="Arial" w:eastAsia="Times New Roman" w:hAnsi="Arial" w:cs="Arial"/>
                <w:sz w:val="24"/>
                <w:szCs w:val="24"/>
                <w:lang w:val="es-CO" w:eastAsia="es-CO"/>
              </w:rPr>
            </w:pPr>
          </w:p>
          <w:p w:rsidR="005166CC" w:rsidRPr="00E33892" w:rsidRDefault="005166CC" w:rsidP="003A696A">
            <w:pPr>
              <w:rPr>
                <w:rFonts w:ascii="Arial" w:hAnsi="Arial" w:cs="Arial"/>
                <w:sz w:val="24"/>
                <w:szCs w:val="24"/>
              </w:rPr>
            </w:pPr>
          </w:p>
        </w:tc>
      </w:tr>
    </w:tbl>
    <w:p w:rsidR="005166CC" w:rsidRPr="00E33892" w:rsidRDefault="005166CC" w:rsidP="00044BBB">
      <w:pPr>
        <w:shd w:val="clear" w:color="auto" w:fill="FFFFFF"/>
        <w:spacing w:after="0" w:line="345" w:lineRule="atLeast"/>
        <w:rPr>
          <w:rFonts w:ascii="Arial" w:eastAsia="Times New Roman" w:hAnsi="Arial" w:cs="Arial"/>
          <w:lang w:val="es-CO" w:eastAsia="es-CO"/>
        </w:rPr>
      </w:pPr>
    </w:p>
    <w:p w:rsidR="00044BBB" w:rsidRPr="00E33892" w:rsidDel="00801ACB" w:rsidRDefault="00044BBB" w:rsidP="005166CC">
      <w:pPr>
        <w:shd w:val="clear" w:color="auto" w:fill="FFFFFF"/>
        <w:spacing w:after="0" w:line="345" w:lineRule="atLeast"/>
        <w:rPr>
          <w:del w:id="599" w:author="ASISTENTE ALEJO" w:date="2015-04-23T23:34:00Z"/>
          <w:rFonts w:ascii="Arial" w:eastAsia="Times New Roman" w:hAnsi="Arial" w:cs="Arial"/>
          <w:lang w:val="es-CO" w:eastAsia="es-CO"/>
        </w:rPr>
      </w:pPr>
      <w:r w:rsidRPr="00E33892">
        <w:rPr>
          <w:rFonts w:ascii="Arial" w:eastAsia="Times New Roman" w:hAnsi="Arial" w:cs="Arial"/>
          <w:lang w:val="es-CO" w:eastAsia="es-CO"/>
        </w:rPr>
        <w:t xml:space="preserve"> </w:t>
      </w:r>
    </w:p>
    <w:p w:rsidR="00E33892" w:rsidRDefault="00044BBB" w:rsidP="001D5AF7">
      <w:pPr>
        <w:shd w:val="clear" w:color="auto" w:fill="FFFFFF"/>
        <w:spacing w:after="0" w:line="345" w:lineRule="atLeast"/>
        <w:rPr>
          <w:rFonts w:ascii="Arial" w:eastAsia="Times New Roman" w:hAnsi="Arial" w:cs="Arial"/>
          <w:lang w:val="es-CO" w:eastAsia="es-CO"/>
        </w:rPr>
      </w:pPr>
      <w:r w:rsidRPr="00E33892">
        <w:rPr>
          <w:rFonts w:ascii="Arial" w:eastAsia="Times New Roman" w:hAnsi="Arial" w:cs="Arial"/>
          <w:lang w:val="es-CO" w:eastAsia="es-CO"/>
        </w:rPr>
        <w:t>El principio de Arquímedes tiene muchas aplicaciones ya que nos permite calcular, por ejemplo, si un cuerpo flotará o no en diferentes líquidos. Si la fuerza de empuje es mayor que el peso del cuerpo, est</w:t>
      </w:r>
      <w:r w:rsidR="001D5AF7">
        <w:rPr>
          <w:rFonts w:ascii="Arial" w:eastAsia="Times New Roman" w:hAnsi="Arial" w:cs="Arial"/>
          <w:lang w:val="es-CO" w:eastAsia="es-CO"/>
        </w:rPr>
        <w:t>e flotará, y si no, se hundirá.</w:t>
      </w:r>
    </w:p>
    <w:p w:rsidR="001D5AF7" w:rsidRPr="001D5AF7" w:rsidRDefault="001D5AF7" w:rsidP="001D5AF7">
      <w:pPr>
        <w:shd w:val="clear" w:color="auto" w:fill="FFFFFF"/>
        <w:spacing w:after="0" w:line="345" w:lineRule="atLeast"/>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77"/>
        <w:gridCol w:w="6351"/>
      </w:tblGrid>
      <w:tr w:rsidR="00210EA4" w:rsidRPr="00210EA4" w:rsidTr="00195095">
        <w:tc>
          <w:tcPr>
            <w:tcW w:w="8828" w:type="dxa"/>
            <w:gridSpan w:val="2"/>
            <w:shd w:val="clear" w:color="auto" w:fill="000000" w:themeFill="text1"/>
          </w:tcPr>
          <w:p w:rsidR="00210EA4" w:rsidRPr="00210EA4" w:rsidRDefault="00210EA4" w:rsidP="003A696A">
            <w:pPr>
              <w:jc w:val="center"/>
              <w:rPr>
                <w:rFonts w:ascii="Arial" w:hAnsi="Arial" w:cs="Arial"/>
                <w:b/>
                <w:color w:val="FFFFFF" w:themeColor="background1"/>
                <w:sz w:val="24"/>
                <w:szCs w:val="24"/>
              </w:rPr>
            </w:pPr>
            <w:r w:rsidRPr="00210EA4">
              <w:rPr>
                <w:rFonts w:ascii="Arial" w:hAnsi="Arial" w:cs="Arial"/>
                <w:b/>
                <w:color w:val="FFFFFF" w:themeColor="background1"/>
                <w:sz w:val="24"/>
                <w:szCs w:val="24"/>
              </w:rPr>
              <w:t>Profundiza: recurso aprovechado</w:t>
            </w:r>
          </w:p>
        </w:tc>
      </w:tr>
      <w:tr w:rsidR="00210EA4" w:rsidRPr="00210EA4" w:rsidTr="00195095">
        <w:tc>
          <w:tcPr>
            <w:tcW w:w="2477" w:type="dxa"/>
          </w:tcPr>
          <w:p w:rsidR="00210EA4" w:rsidRPr="00210EA4" w:rsidRDefault="00210EA4" w:rsidP="003A696A">
            <w:pPr>
              <w:rPr>
                <w:rFonts w:ascii="Arial" w:hAnsi="Arial" w:cs="Arial"/>
                <w:b/>
                <w:color w:val="000000"/>
                <w:sz w:val="24"/>
                <w:szCs w:val="24"/>
              </w:rPr>
            </w:pPr>
            <w:r w:rsidRPr="00210EA4">
              <w:rPr>
                <w:rFonts w:ascii="Arial" w:hAnsi="Arial" w:cs="Arial"/>
                <w:b/>
                <w:color w:val="000000"/>
                <w:sz w:val="24"/>
                <w:szCs w:val="24"/>
              </w:rPr>
              <w:t>Código</w:t>
            </w:r>
          </w:p>
        </w:tc>
        <w:tc>
          <w:tcPr>
            <w:tcW w:w="6351" w:type="dxa"/>
          </w:tcPr>
          <w:p w:rsidR="00210EA4" w:rsidRPr="00210EA4" w:rsidRDefault="00210EA4" w:rsidP="001D5AF7">
            <w:pPr>
              <w:rPr>
                <w:rFonts w:ascii="Arial" w:hAnsi="Arial" w:cs="Arial"/>
                <w:b/>
                <w:color w:val="000000"/>
                <w:sz w:val="24"/>
                <w:szCs w:val="24"/>
              </w:rPr>
            </w:pPr>
            <w:r w:rsidRPr="00210EA4">
              <w:rPr>
                <w:rFonts w:ascii="Arial" w:hAnsi="Arial" w:cs="Arial"/>
                <w:color w:val="000000"/>
                <w:sz w:val="24"/>
                <w:szCs w:val="24"/>
              </w:rPr>
              <w:t>CN_07_11_REC</w:t>
            </w:r>
            <w:r w:rsidR="001D5AF7">
              <w:rPr>
                <w:rFonts w:ascii="Arial" w:hAnsi="Arial" w:cs="Arial"/>
                <w:color w:val="000000"/>
                <w:sz w:val="24"/>
                <w:szCs w:val="24"/>
              </w:rPr>
              <w:t>9</w:t>
            </w:r>
            <w:r w:rsidRPr="00210EA4">
              <w:rPr>
                <w:rFonts w:ascii="Arial" w:hAnsi="Arial" w:cs="Arial"/>
                <w:color w:val="000000"/>
                <w:sz w:val="24"/>
                <w:szCs w:val="24"/>
              </w:rPr>
              <w:t>0</w:t>
            </w:r>
          </w:p>
        </w:tc>
      </w:tr>
      <w:tr w:rsidR="00210EA4" w:rsidRPr="00210EA4" w:rsidTr="00195095">
        <w:tc>
          <w:tcPr>
            <w:tcW w:w="2477" w:type="dxa"/>
          </w:tcPr>
          <w:p w:rsidR="00210EA4" w:rsidRPr="00210EA4" w:rsidRDefault="00210EA4" w:rsidP="003A696A">
            <w:pPr>
              <w:rPr>
                <w:rFonts w:ascii="Arial" w:hAnsi="Arial" w:cs="Arial"/>
                <w:color w:val="000000"/>
                <w:sz w:val="24"/>
                <w:szCs w:val="24"/>
              </w:rPr>
            </w:pPr>
            <w:r w:rsidRPr="00210EA4">
              <w:rPr>
                <w:rFonts w:ascii="Arial" w:hAnsi="Arial" w:cs="Arial"/>
                <w:b/>
                <w:color w:val="000000"/>
                <w:sz w:val="24"/>
                <w:szCs w:val="24"/>
              </w:rPr>
              <w:t>Ubicación en Aula Planeta</w:t>
            </w:r>
          </w:p>
        </w:tc>
        <w:tc>
          <w:tcPr>
            <w:tcW w:w="6351" w:type="dxa"/>
          </w:tcPr>
          <w:p w:rsidR="00210EA4" w:rsidRPr="00210EA4" w:rsidRDefault="00210EA4" w:rsidP="003A696A">
            <w:pPr>
              <w:rPr>
                <w:rFonts w:ascii="Arial" w:hAnsi="Arial" w:cs="Arial"/>
                <w:color w:val="000000"/>
                <w:sz w:val="24"/>
                <w:szCs w:val="24"/>
              </w:rPr>
            </w:pPr>
            <w:r>
              <w:rPr>
                <w:rFonts w:ascii="Arial" w:hAnsi="Arial" w:cs="Arial"/>
                <w:color w:val="000000"/>
                <w:sz w:val="24"/>
                <w:szCs w:val="24"/>
              </w:rPr>
              <w:t>2ESO/ciencias naturales/la fuerza y la presión/los tipos de fuerza/las fuerzas de contacto/profundiza/el principio de Arquímedes</w:t>
            </w:r>
          </w:p>
        </w:tc>
      </w:tr>
      <w:tr w:rsidR="00210EA4" w:rsidRPr="00210EA4" w:rsidTr="00195095">
        <w:tc>
          <w:tcPr>
            <w:tcW w:w="2477" w:type="dxa"/>
          </w:tcPr>
          <w:p w:rsidR="00210EA4" w:rsidRPr="00210EA4" w:rsidRDefault="00210EA4" w:rsidP="003A696A">
            <w:pPr>
              <w:rPr>
                <w:rFonts w:ascii="Arial" w:hAnsi="Arial" w:cs="Arial"/>
                <w:color w:val="000000"/>
                <w:sz w:val="24"/>
                <w:szCs w:val="24"/>
              </w:rPr>
            </w:pPr>
            <w:r w:rsidRPr="00FD01F4">
              <w:rPr>
                <w:rFonts w:ascii="Arial" w:hAnsi="Arial" w:cs="Arial"/>
                <w:b/>
                <w:color w:val="000000"/>
                <w:sz w:val="24"/>
                <w:szCs w:val="24"/>
              </w:rPr>
              <w:t>Cambio (descripción o capturas de pantallas)</w:t>
            </w:r>
          </w:p>
        </w:tc>
        <w:tc>
          <w:tcPr>
            <w:tcW w:w="6351" w:type="dxa"/>
          </w:tcPr>
          <w:p w:rsidR="00210EA4" w:rsidRPr="00210EA4" w:rsidRDefault="00210EA4" w:rsidP="003A696A">
            <w:pPr>
              <w:rPr>
                <w:rFonts w:ascii="Arial" w:hAnsi="Arial" w:cs="Arial"/>
                <w:color w:val="000000"/>
                <w:sz w:val="24"/>
                <w:szCs w:val="24"/>
              </w:rPr>
            </w:pPr>
            <w:r>
              <w:rPr>
                <w:rFonts w:ascii="Arial" w:hAnsi="Arial" w:cs="Arial"/>
                <w:color w:val="000000"/>
                <w:sz w:val="24"/>
                <w:szCs w:val="24"/>
              </w:rPr>
              <w:t>No hay cambio</w:t>
            </w:r>
          </w:p>
        </w:tc>
      </w:tr>
      <w:tr w:rsidR="00210EA4" w:rsidRPr="00210EA4" w:rsidTr="00195095">
        <w:tc>
          <w:tcPr>
            <w:tcW w:w="2477" w:type="dxa"/>
          </w:tcPr>
          <w:p w:rsidR="00210EA4" w:rsidRPr="00210EA4" w:rsidRDefault="00210EA4" w:rsidP="003A696A">
            <w:pPr>
              <w:rPr>
                <w:rFonts w:ascii="Arial" w:hAnsi="Arial" w:cs="Arial"/>
                <w:b/>
                <w:color w:val="000000"/>
                <w:sz w:val="24"/>
                <w:szCs w:val="24"/>
              </w:rPr>
            </w:pPr>
            <w:r w:rsidRPr="00210EA4">
              <w:rPr>
                <w:rFonts w:ascii="Arial" w:hAnsi="Arial" w:cs="Arial"/>
                <w:b/>
                <w:color w:val="000000"/>
                <w:sz w:val="24"/>
                <w:szCs w:val="24"/>
              </w:rPr>
              <w:t>Título</w:t>
            </w:r>
          </w:p>
        </w:tc>
        <w:tc>
          <w:tcPr>
            <w:tcW w:w="6351" w:type="dxa"/>
          </w:tcPr>
          <w:p w:rsidR="00210EA4" w:rsidRPr="00210EA4" w:rsidRDefault="00210EA4" w:rsidP="003A696A">
            <w:pPr>
              <w:rPr>
                <w:rFonts w:ascii="Arial" w:hAnsi="Arial" w:cs="Arial"/>
                <w:color w:val="000000"/>
                <w:sz w:val="24"/>
                <w:szCs w:val="24"/>
              </w:rPr>
            </w:pPr>
            <w:r>
              <w:rPr>
                <w:rFonts w:ascii="Arial" w:hAnsi="Arial" w:cs="Arial"/>
                <w:color w:val="000000"/>
                <w:sz w:val="24"/>
                <w:szCs w:val="24"/>
              </w:rPr>
              <w:t>El principio de Arquímedes</w:t>
            </w:r>
          </w:p>
        </w:tc>
      </w:tr>
      <w:tr w:rsidR="00210EA4" w:rsidRPr="00210EA4" w:rsidTr="00195095">
        <w:tc>
          <w:tcPr>
            <w:tcW w:w="2477" w:type="dxa"/>
          </w:tcPr>
          <w:p w:rsidR="00210EA4" w:rsidRPr="00210EA4" w:rsidRDefault="00210EA4" w:rsidP="003A696A">
            <w:pPr>
              <w:rPr>
                <w:rFonts w:ascii="Arial" w:hAnsi="Arial" w:cs="Arial"/>
                <w:b/>
                <w:color w:val="000000"/>
                <w:sz w:val="24"/>
                <w:szCs w:val="24"/>
              </w:rPr>
            </w:pPr>
            <w:r w:rsidRPr="00210EA4">
              <w:rPr>
                <w:rFonts w:ascii="Arial" w:hAnsi="Arial" w:cs="Arial"/>
                <w:b/>
                <w:color w:val="000000"/>
                <w:sz w:val="24"/>
                <w:szCs w:val="24"/>
              </w:rPr>
              <w:t>Descripción</w:t>
            </w:r>
          </w:p>
        </w:tc>
        <w:tc>
          <w:tcPr>
            <w:tcW w:w="6351" w:type="dxa"/>
          </w:tcPr>
          <w:p w:rsidR="00210EA4" w:rsidRPr="00210EA4" w:rsidRDefault="00210EA4" w:rsidP="00210EA4">
            <w:pPr>
              <w:rPr>
                <w:rFonts w:ascii="Arial" w:hAnsi="Arial" w:cs="Arial"/>
                <w:color w:val="000000"/>
                <w:sz w:val="24"/>
                <w:szCs w:val="24"/>
              </w:rPr>
            </w:pPr>
            <w:r>
              <w:rPr>
                <w:rFonts w:ascii="Arial" w:hAnsi="Arial" w:cs="Arial"/>
                <w:color w:val="000000"/>
                <w:sz w:val="24"/>
                <w:szCs w:val="24"/>
              </w:rPr>
              <w:t>Interactivo que realiza una demostración del principio  físico de Arquímedes.</w:t>
            </w:r>
          </w:p>
        </w:tc>
      </w:tr>
    </w:tbl>
    <w:p w:rsidR="00195095" w:rsidRDefault="00195095" w:rsidP="00195095">
      <w:pPr>
        <w:spacing w:after="0"/>
        <w:rPr>
          <w:rFonts w:ascii="Arial" w:hAnsi="Arial" w:cs="Arial"/>
          <w:highlight w:val="yellow"/>
        </w:rPr>
      </w:pPr>
    </w:p>
    <w:p w:rsidR="00195095" w:rsidRDefault="00195095" w:rsidP="00195095">
      <w:pPr>
        <w:spacing w:after="0"/>
        <w:rPr>
          <w:rFonts w:ascii="Arial" w:hAnsi="Arial" w:cs="Arial"/>
          <w:highlight w:val="yellow"/>
        </w:rPr>
      </w:pPr>
    </w:p>
    <w:p w:rsidR="00C73880" w:rsidRPr="00210EA4" w:rsidRDefault="00682E05" w:rsidP="00F057BC">
      <w:pPr>
        <w:shd w:val="clear" w:color="auto" w:fill="FFFFFF"/>
        <w:spacing w:before="100" w:beforeAutospacing="1" w:after="100" w:afterAutospacing="1"/>
        <w:rPr>
          <w:rFonts w:ascii="Arial" w:eastAsia="Times New Roman" w:hAnsi="Arial" w:cs="Arial"/>
          <w:lang w:val="es-ES" w:eastAsia="es-CO"/>
        </w:rPr>
      </w:pPr>
      <w:r w:rsidRPr="00210EA4">
        <w:rPr>
          <w:rFonts w:ascii="Arial" w:hAnsi="Arial" w:cs="Arial"/>
          <w:highlight w:val="yellow"/>
        </w:rPr>
        <w:t xml:space="preserve"> </w:t>
      </w:r>
      <w:r w:rsidR="00210EA4" w:rsidRPr="00210EA4">
        <w:rPr>
          <w:rFonts w:ascii="Arial" w:hAnsi="Arial" w:cs="Arial"/>
          <w:highlight w:val="yellow"/>
        </w:rPr>
        <w:t>[SECCIÓN 3]</w:t>
      </w:r>
      <w:r w:rsidR="00210EA4" w:rsidRPr="00210EA4">
        <w:rPr>
          <w:rFonts w:ascii="Arial" w:hAnsi="Arial" w:cs="Arial"/>
        </w:rPr>
        <w:t xml:space="preserve"> </w:t>
      </w:r>
      <w:r w:rsidR="00210EA4" w:rsidRPr="00210EA4">
        <w:rPr>
          <w:rFonts w:ascii="Arial" w:hAnsi="Arial" w:cs="Arial"/>
          <w:b/>
        </w:rPr>
        <w:t xml:space="preserve">3.1.4 </w:t>
      </w:r>
      <w:r w:rsidR="00210EA4" w:rsidRPr="00210EA4">
        <w:rPr>
          <w:rFonts w:ascii="Arial" w:eastAsia="Times New Roman" w:hAnsi="Arial" w:cs="Arial"/>
          <w:b/>
          <w:bCs/>
          <w:color w:val="333333"/>
          <w:lang w:val="es-CO" w:eastAsia="es-CO"/>
        </w:rPr>
        <w:t>fuerza elástica</w:t>
      </w:r>
    </w:p>
    <w:p w:rsidR="00210EA4" w:rsidRDefault="00210EA4" w:rsidP="00210EA4">
      <w:pPr>
        <w:shd w:val="clear" w:color="auto" w:fill="FFFFFF"/>
        <w:spacing w:after="0" w:line="345" w:lineRule="atLeast"/>
        <w:rPr>
          <w:rFonts w:ascii="Arial" w:eastAsia="Times New Roman" w:hAnsi="Arial" w:cs="Arial"/>
          <w:color w:val="333333"/>
          <w:lang w:val="es-CO" w:eastAsia="es-CO"/>
        </w:rPr>
      </w:pPr>
      <w:r w:rsidRPr="00210EA4">
        <w:rPr>
          <w:rFonts w:ascii="Arial" w:eastAsia="Times New Roman" w:hAnsi="Arial" w:cs="Arial"/>
          <w:color w:val="333333"/>
          <w:lang w:val="es-CO" w:eastAsia="es-CO"/>
        </w:rPr>
        <w:t>La </w:t>
      </w:r>
      <w:r w:rsidRPr="00210EA4">
        <w:rPr>
          <w:rFonts w:ascii="Arial" w:eastAsia="Times New Roman" w:hAnsi="Arial" w:cs="Arial"/>
          <w:b/>
          <w:bCs/>
          <w:color w:val="333333"/>
          <w:lang w:val="es-CO" w:eastAsia="es-CO"/>
        </w:rPr>
        <w:t>fuerza elástica</w:t>
      </w:r>
      <w:del w:id="600" w:author="ASISTENTE ALEJO" w:date="2015-04-23T23:35:00Z">
        <w:r w:rsidRPr="00210EA4" w:rsidDel="00801ACB">
          <w:rPr>
            <w:rFonts w:ascii="Arial" w:eastAsia="Times New Roman" w:hAnsi="Arial" w:cs="Arial"/>
            <w:color w:val="333333"/>
            <w:lang w:val="es-CO" w:eastAsia="es-CO"/>
          </w:rPr>
          <w:delText>:</w:delText>
        </w:r>
      </w:del>
      <w:r w:rsidRPr="00210EA4">
        <w:rPr>
          <w:rFonts w:ascii="Arial" w:eastAsia="Times New Roman" w:hAnsi="Arial" w:cs="Arial"/>
          <w:color w:val="333333"/>
          <w:lang w:val="es-CO" w:eastAsia="es-CO"/>
        </w:rPr>
        <w:t xml:space="preserve"> es la ejercida por objetos que se deforman temporalmente y recuperan su forma inicial, es decir, objetos elásticos.</w:t>
      </w:r>
    </w:p>
    <w:p w:rsidR="00612696" w:rsidRPr="00210EA4" w:rsidRDefault="00612696" w:rsidP="00210EA4">
      <w:pPr>
        <w:shd w:val="clear" w:color="auto" w:fill="FFFFFF"/>
        <w:spacing w:after="0" w:line="345" w:lineRule="atLeast"/>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85"/>
        <w:gridCol w:w="6343"/>
      </w:tblGrid>
      <w:tr w:rsidR="00612696" w:rsidRPr="00E64528" w:rsidTr="006551AC">
        <w:tc>
          <w:tcPr>
            <w:tcW w:w="8828" w:type="dxa"/>
            <w:gridSpan w:val="2"/>
            <w:shd w:val="clear" w:color="auto" w:fill="0D0D0D" w:themeFill="text1" w:themeFillTint="F2"/>
          </w:tcPr>
          <w:p w:rsidR="00612696" w:rsidRPr="00E64528" w:rsidRDefault="00612696" w:rsidP="006551AC">
            <w:pPr>
              <w:jc w:val="center"/>
              <w:rPr>
                <w:rFonts w:ascii="Arial" w:hAnsi="Arial" w:cs="Arial"/>
                <w:b/>
                <w:color w:val="FFFFFF" w:themeColor="background1"/>
                <w:sz w:val="24"/>
                <w:szCs w:val="24"/>
              </w:rPr>
            </w:pPr>
            <w:r w:rsidRPr="00E64528">
              <w:rPr>
                <w:rFonts w:ascii="Arial" w:hAnsi="Arial" w:cs="Arial"/>
                <w:b/>
                <w:color w:val="FFFFFF" w:themeColor="background1"/>
                <w:sz w:val="24"/>
                <w:szCs w:val="24"/>
              </w:rPr>
              <w:t>Imagen (fotografía, gráfica o ilustración)</w:t>
            </w:r>
          </w:p>
        </w:tc>
      </w:tr>
      <w:tr w:rsidR="00612696" w:rsidRPr="00E64528" w:rsidTr="006551AC">
        <w:tc>
          <w:tcPr>
            <w:tcW w:w="2485" w:type="dxa"/>
          </w:tcPr>
          <w:p w:rsidR="00612696" w:rsidRPr="00E64528" w:rsidRDefault="00612696" w:rsidP="006551AC">
            <w:pPr>
              <w:rPr>
                <w:rFonts w:ascii="Arial" w:hAnsi="Arial" w:cs="Arial"/>
                <w:b/>
                <w:color w:val="000000"/>
                <w:sz w:val="24"/>
                <w:szCs w:val="24"/>
              </w:rPr>
            </w:pPr>
            <w:r w:rsidRPr="00E64528">
              <w:rPr>
                <w:rFonts w:ascii="Arial" w:hAnsi="Arial" w:cs="Arial"/>
                <w:b/>
                <w:color w:val="000000"/>
                <w:sz w:val="24"/>
                <w:szCs w:val="24"/>
              </w:rPr>
              <w:t>Código</w:t>
            </w:r>
          </w:p>
        </w:tc>
        <w:tc>
          <w:tcPr>
            <w:tcW w:w="6343" w:type="dxa"/>
          </w:tcPr>
          <w:p w:rsidR="00612696" w:rsidRPr="00E64528" w:rsidRDefault="00612696" w:rsidP="006551AC">
            <w:pPr>
              <w:rPr>
                <w:rFonts w:ascii="Arial" w:hAnsi="Arial" w:cs="Arial"/>
                <w:b/>
                <w:color w:val="000000"/>
                <w:sz w:val="24"/>
                <w:szCs w:val="24"/>
              </w:rPr>
            </w:pPr>
            <w:r w:rsidRPr="00E64528">
              <w:rPr>
                <w:rFonts w:ascii="Arial" w:hAnsi="Arial" w:cs="Arial"/>
                <w:color w:val="000000"/>
                <w:sz w:val="24"/>
                <w:szCs w:val="24"/>
              </w:rPr>
              <w:t>CN_07_11</w:t>
            </w:r>
            <w:r>
              <w:rPr>
                <w:rFonts w:ascii="Arial" w:hAnsi="Arial" w:cs="Arial"/>
                <w:color w:val="000000"/>
                <w:sz w:val="24"/>
                <w:szCs w:val="24"/>
              </w:rPr>
              <w:t>_IMG</w:t>
            </w:r>
            <w:r w:rsidR="001D5AF7">
              <w:rPr>
                <w:rFonts w:ascii="Arial" w:hAnsi="Arial" w:cs="Arial"/>
                <w:color w:val="000000"/>
                <w:sz w:val="24"/>
                <w:szCs w:val="24"/>
              </w:rPr>
              <w:t>17</w:t>
            </w:r>
          </w:p>
        </w:tc>
      </w:tr>
      <w:tr w:rsidR="00612696" w:rsidRPr="00E64528" w:rsidTr="006551AC">
        <w:tc>
          <w:tcPr>
            <w:tcW w:w="2485" w:type="dxa"/>
          </w:tcPr>
          <w:p w:rsidR="00612696" w:rsidRPr="00E64528" w:rsidRDefault="00612696" w:rsidP="006551AC">
            <w:pPr>
              <w:rPr>
                <w:rFonts w:ascii="Arial" w:hAnsi="Arial" w:cs="Arial"/>
                <w:color w:val="000000"/>
                <w:sz w:val="24"/>
                <w:szCs w:val="24"/>
              </w:rPr>
            </w:pPr>
            <w:r w:rsidRPr="00E64528">
              <w:rPr>
                <w:rFonts w:ascii="Arial" w:hAnsi="Arial" w:cs="Arial"/>
                <w:b/>
                <w:color w:val="000000"/>
                <w:sz w:val="24"/>
                <w:szCs w:val="24"/>
              </w:rPr>
              <w:t>Descripción</w:t>
            </w:r>
          </w:p>
        </w:tc>
        <w:tc>
          <w:tcPr>
            <w:tcW w:w="6343" w:type="dxa"/>
          </w:tcPr>
          <w:p w:rsidR="00612696" w:rsidRPr="00E64528" w:rsidRDefault="00612696" w:rsidP="006551AC">
            <w:pPr>
              <w:rPr>
                <w:rFonts w:ascii="Arial" w:hAnsi="Arial" w:cs="Arial"/>
                <w:color w:val="000000"/>
                <w:sz w:val="24"/>
                <w:szCs w:val="24"/>
              </w:rPr>
            </w:pPr>
            <w:r>
              <w:rPr>
                <w:rFonts w:ascii="Arial" w:hAnsi="Arial" w:cs="Arial"/>
                <w:color w:val="000000"/>
                <w:sz w:val="24"/>
                <w:szCs w:val="24"/>
              </w:rPr>
              <w:t>Fuerza elástica</w:t>
            </w:r>
          </w:p>
        </w:tc>
      </w:tr>
      <w:tr w:rsidR="00612696" w:rsidRPr="00E64528" w:rsidTr="006551AC">
        <w:tc>
          <w:tcPr>
            <w:tcW w:w="2485" w:type="dxa"/>
          </w:tcPr>
          <w:p w:rsidR="00612696" w:rsidRPr="00F23EAE" w:rsidRDefault="00612696" w:rsidP="006551AC">
            <w:pPr>
              <w:rPr>
                <w:rFonts w:ascii="Arial" w:hAnsi="Arial" w:cs="Arial"/>
                <w:sz w:val="24"/>
                <w:szCs w:val="24"/>
              </w:rPr>
            </w:pPr>
            <w:r w:rsidRPr="00F23EAE">
              <w:rPr>
                <w:rFonts w:ascii="Arial" w:hAnsi="Arial" w:cs="Arial"/>
                <w:b/>
                <w:sz w:val="24"/>
                <w:szCs w:val="24"/>
              </w:rPr>
              <w:t xml:space="preserve">Código </w:t>
            </w:r>
            <w:proofErr w:type="spellStart"/>
            <w:r w:rsidRPr="00F23EAE">
              <w:rPr>
                <w:rFonts w:ascii="Arial" w:hAnsi="Arial" w:cs="Arial"/>
                <w:b/>
                <w:sz w:val="24"/>
                <w:szCs w:val="24"/>
              </w:rPr>
              <w:t>Shutterstock</w:t>
            </w:r>
            <w:proofErr w:type="spellEnd"/>
            <w:r w:rsidRPr="00F23EAE">
              <w:rPr>
                <w:rFonts w:ascii="Arial" w:hAnsi="Arial" w:cs="Arial"/>
                <w:b/>
                <w:sz w:val="24"/>
                <w:szCs w:val="24"/>
              </w:rPr>
              <w:t xml:space="preserve"> (o URL o la ruta en </w:t>
            </w:r>
            <w:proofErr w:type="spellStart"/>
            <w:r w:rsidRPr="00F23EAE">
              <w:rPr>
                <w:rFonts w:ascii="Arial" w:hAnsi="Arial" w:cs="Arial"/>
                <w:b/>
                <w:sz w:val="24"/>
                <w:szCs w:val="24"/>
              </w:rPr>
              <w:t>AulaPlaneta</w:t>
            </w:r>
            <w:proofErr w:type="spellEnd"/>
            <w:r w:rsidRPr="00F23EAE">
              <w:rPr>
                <w:rFonts w:ascii="Arial" w:hAnsi="Arial" w:cs="Arial"/>
                <w:b/>
                <w:sz w:val="24"/>
                <w:szCs w:val="24"/>
              </w:rPr>
              <w:t>)</w:t>
            </w:r>
          </w:p>
        </w:tc>
        <w:tc>
          <w:tcPr>
            <w:tcW w:w="6343" w:type="dxa"/>
          </w:tcPr>
          <w:p w:rsidR="00612696" w:rsidRDefault="00612696" w:rsidP="006551AC">
            <w:pPr>
              <w:shd w:val="clear" w:color="auto" w:fill="FFFFFF"/>
              <w:spacing w:before="100" w:beforeAutospacing="1" w:after="100" w:afterAutospacing="1"/>
              <w:rPr>
                <w:ins w:id="601" w:author="ASISTENTE ALEJO" w:date="2015-04-23T23:35:00Z"/>
                <w:rFonts w:ascii="Arial" w:hAnsi="Arial" w:cs="Arial"/>
                <w:color w:val="333333"/>
                <w:sz w:val="24"/>
                <w:szCs w:val="24"/>
                <w:shd w:val="clear" w:color="auto" w:fill="FFFFFF"/>
              </w:rPr>
            </w:pPr>
            <w:r w:rsidRPr="00612696">
              <w:rPr>
                <w:rFonts w:ascii="Arial" w:hAnsi="Arial" w:cs="Arial"/>
                <w:color w:val="333333"/>
                <w:sz w:val="24"/>
                <w:szCs w:val="24"/>
                <w:shd w:val="clear" w:color="auto" w:fill="FFFFFF"/>
              </w:rPr>
              <w:t>210067903</w:t>
            </w:r>
          </w:p>
          <w:p w:rsidR="00801ACB" w:rsidRPr="00612696" w:rsidRDefault="00801ACB" w:rsidP="006551AC">
            <w:pPr>
              <w:shd w:val="clear" w:color="auto" w:fill="FFFFFF"/>
              <w:spacing w:before="100" w:beforeAutospacing="1" w:after="100" w:afterAutospacing="1"/>
              <w:rPr>
                <w:rFonts w:ascii="Arial" w:hAnsi="Arial" w:cs="Arial"/>
                <w:sz w:val="24"/>
                <w:szCs w:val="24"/>
              </w:rPr>
            </w:pPr>
            <w:ins w:id="602" w:author="ASISTENTE ALEJO" w:date="2015-04-23T23:35:00Z">
              <w:r>
                <w:rPr>
                  <w:rFonts w:ascii="Arial" w:hAnsi="Arial" w:cs="Arial"/>
                  <w:color w:val="333333"/>
                  <w:sz w:val="24"/>
                  <w:szCs w:val="24"/>
                  <w:shd w:val="clear" w:color="auto" w:fill="FFFFFF"/>
                </w:rPr>
                <w:t>Quitar el texto que se encuentra en la parte inferior izquierda</w:t>
              </w:r>
            </w:ins>
          </w:p>
        </w:tc>
      </w:tr>
      <w:tr w:rsidR="00612696" w:rsidRPr="00E64528" w:rsidTr="006551AC">
        <w:trPr>
          <w:trHeight w:val="322"/>
        </w:trPr>
        <w:tc>
          <w:tcPr>
            <w:tcW w:w="2485" w:type="dxa"/>
          </w:tcPr>
          <w:p w:rsidR="00612696" w:rsidRPr="00E64528" w:rsidRDefault="00612696" w:rsidP="006551AC">
            <w:pPr>
              <w:rPr>
                <w:rFonts w:ascii="Arial" w:hAnsi="Arial" w:cs="Arial"/>
                <w:color w:val="000000"/>
                <w:sz w:val="24"/>
                <w:szCs w:val="24"/>
              </w:rPr>
            </w:pPr>
            <w:r w:rsidRPr="00E64528">
              <w:rPr>
                <w:rFonts w:ascii="Arial" w:hAnsi="Arial" w:cs="Arial"/>
                <w:b/>
                <w:color w:val="000000"/>
                <w:sz w:val="24"/>
                <w:szCs w:val="24"/>
              </w:rPr>
              <w:t>Pie de imagen</w:t>
            </w:r>
          </w:p>
        </w:tc>
        <w:tc>
          <w:tcPr>
            <w:tcW w:w="6343" w:type="dxa"/>
          </w:tcPr>
          <w:p w:rsidR="00612696" w:rsidRPr="00E64528" w:rsidRDefault="00612696" w:rsidP="006551AC">
            <w:pPr>
              <w:shd w:val="clear" w:color="auto" w:fill="FFFFFF"/>
              <w:spacing w:before="100" w:beforeAutospacing="1" w:after="100" w:afterAutospacing="1"/>
              <w:rPr>
                <w:rFonts w:ascii="Arial" w:hAnsi="Arial" w:cs="Arial"/>
                <w:color w:val="000000"/>
                <w:sz w:val="24"/>
                <w:szCs w:val="24"/>
              </w:rPr>
            </w:pPr>
            <w:r>
              <w:rPr>
                <w:rFonts w:ascii="Arial" w:hAnsi="Arial" w:cs="Arial"/>
                <w:color w:val="000000"/>
                <w:sz w:val="24"/>
                <w:szCs w:val="24"/>
              </w:rPr>
              <w:t>Los resortes producen fuerzas elásticas porque recuperan su forma inicial, siempre y cuando el peso no supere la resistencia del resorte</w:t>
            </w:r>
            <w:ins w:id="603" w:author="ASISTENTE ALEJO" w:date="2015-04-23T23:36:00Z">
              <w:r w:rsidR="00801ACB">
                <w:rPr>
                  <w:rFonts w:ascii="Arial" w:hAnsi="Arial" w:cs="Arial"/>
                  <w:color w:val="000000"/>
                  <w:sz w:val="24"/>
                  <w:szCs w:val="24"/>
                </w:rPr>
                <w:t>, ya que no permitiría recuperar su forma inicial</w:t>
              </w:r>
            </w:ins>
            <w:r>
              <w:rPr>
                <w:rFonts w:ascii="Arial" w:hAnsi="Arial" w:cs="Arial"/>
                <w:color w:val="000000"/>
                <w:sz w:val="24"/>
                <w:szCs w:val="24"/>
              </w:rPr>
              <w:t xml:space="preserve">.  </w:t>
            </w:r>
          </w:p>
        </w:tc>
      </w:tr>
    </w:tbl>
    <w:p w:rsidR="00F0351D" w:rsidRDefault="00F0351D" w:rsidP="00210EA4">
      <w:pPr>
        <w:shd w:val="clear" w:color="auto" w:fill="FFFFFF"/>
        <w:spacing w:after="0" w:line="345" w:lineRule="atLeast"/>
        <w:rPr>
          <w:rFonts w:ascii="Arial" w:eastAsia="Times New Roman" w:hAnsi="Arial" w:cs="Arial"/>
          <w:color w:val="333333"/>
          <w:lang w:val="es-CO" w:eastAsia="es-CO"/>
        </w:rPr>
      </w:pPr>
    </w:p>
    <w:p w:rsidR="00612696" w:rsidDel="00801ACB" w:rsidRDefault="00612696" w:rsidP="00210EA4">
      <w:pPr>
        <w:shd w:val="clear" w:color="auto" w:fill="FFFFFF"/>
        <w:spacing w:after="0" w:line="345" w:lineRule="atLeast"/>
        <w:rPr>
          <w:del w:id="604" w:author="ASISTENTE ALEJO" w:date="2015-04-23T23:36:00Z"/>
          <w:rFonts w:ascii="Arial" w:eastAsia="Times New Roman" w:hAnsi="Arial" w:cs="Arial"/>
          <w:color w:val="333333"/>
          <w:lang w:val="es-CO" w:eastAsia="es-CO"/>
        </w:rPr>
      </w:pPr>
    </w:p>
    <w:p w:rsidR="00210EA4" w:rsidRDefault="00210EA4" w:rsidP="00210EA4">
      <w:pPr>
        <w:shd w:val="clear" w:color="auto" w:fill="FFFFFF"/>
        <w:spacing w:after="0" w:line="345" w:lineRule="atLeast"/>
        <w:rPr>
          <w:rFonts w:ascii="Arial" w:eastAsia="Times New Roman" w:hAnsi="Arial" w:cs="Arial"/>
          <w:color w:val="333333"/>
          <w:lang w:val="es-CO" w:eastAsia="es-CO"/>
        </w:rPr>
      </w:pPr>
      <w:r w:rsidRPr="00210EA4">
        <w:rPr>
          <w:rFonts w:ascii="Arial" w:eastAsia="Times New Roman" w:hAnsi="Arial" w:cs="Arial"/>
          <w:color w:val="333333"/>
          <w:lang w:val="es-CO" w:eastAsia="es-CO"/>
        </w:rPr>
        <w:t xml:space="preserve">También se ejercen fuerzas elásticas en los </w:t>
      </w:r>
      <w:r>
        <w:rPr>
          <w:rFonts w:ascii="Arial" w:eastAsia="Times New Roman" w:hAnsi="Arial" w:cs="Arial"/>
          <w:color w:val="333333"/>
          <w:lang w:val="es-CO" w:eastAsia="es-CO"/>
        </w:rPr>
        <w:t>resortes</w:t>
      </w:r>
      <w:r w:rsidRPr="00210EA4">
        <w:rPr>
          <w:rFonts w:ascii="Arial" w:eastAsia="Times New Roman" w:hAnsi="Arial" w:cs="Arial"/>
          <w:color w:val="333333"/>
          <w:lang w:val="es-CO" w:eastAsia="es-CO"/>
        </w:rPr>
        <w:t xml:space="preserve">. La relación entre la fuerza aplicada a un </w:t>
      </w:r>
      <w:r>
        <w:rPr>
          <w:rFonts w:ascii="Arial" w:eastAsia="Times New Roman" w:hAnsi="Arial" w:cs="Arial"/>
          <w:color w:val="333333"/>
          <w:lang w:val="es-CO" w:eastAsia="es-CO"/>
        </w:rPr>
        <w:t xml:space="preserve">resorte </w:t>
      </w:r>
      <w:r w:rsidRPr="00210EA4">
        <w:rPr>
          <w:rFonts w:ascii="Arial" w:eastAsia="Times New Roman" w:hAnsi="Arial" w:cs="Arial"/>
          <w:color w:val="333333"/>
          <w:lang w:val="es-CO" w:eastAsia="es-CO"/>
        </w:rPr>
        <w:t xml:space="preserve"> y el estiramiento o acortamiento que experimenta se calcul</w:t>
      </w:r>
      <w:r>
        <w:rPr>
          <w:rFonts w:ascii="Arial" w:eastAsia="Times New Roman" w:hAnsi="Arial" w:cs="Arial"/>
          <w:color w:val="333333"/>
          <w:lang w:val="es-CO" w:eastAsia="es-CO"/>
        </w:rPr>
        <w:t>a mediante la siguiente fórmula</w:t>
      </w:r>
    </w:p>
    <w:p w:rsidR="00210EA4" w:rsidRPr="00210EA4" w:rsidRDefault="00210EA4" w:rsidP="00210EA4">
      <w:pPr>
        <w:shd w:val="clear" w:color="auto" w:fill="FFFFFF"/>
        <w:spacing w:after="0" w:line="345" w:lineRule="atLeast"/>
        <w:rPr>
          <w:rFonts w:ascii="Times New Roman" w:eastAsia="Times New Roman" w:hAnsi="Times New Roman" w:cs="Times New Roman"/>
          <w:lang w:val="es-CO" w:eastAsia="es-CO"/>
        </w:rPr>
      </w:pPr>
    </w:p>
    <w:p w:rsidR="00210EA4" w:rsidDel="00801ACB" w:rsidRDefault="00801ACB" w:rsidP="00210EA4">
      <w:pPr>
        <w:shd w:val="clear" w:color="auto" w:fill="FFFFFF"/>
        <w:spacing w:after="0" w:line="345" w:lineRule="atLeast"/>
        <w:ind w:left="300"/>
        <w:jc w:val="center"/>
        <w:rPr>
          <w:del w:id="605" w:author="ASISTENTE ALEJO" w:date="2015-04-23T23:37:00Z"/>
          <w:rFonts w:ascii="Arial" w:eastAsia="Times New Roman" w:hAnsi="Arial" w:cs="Arial"/>
          <w:i/>
          <w:iCs/>
          <w:color w:val="333333"/>
          <w:lang w:val="es-CO" w:eastAsia="es-CO"/>
        </w:rPr>
      </w:pPr>
      <m:oMath>
        <m:r>
          <w:ins w:id="606" w:author="ASISTENTE ALEJO" w:date="2015-04-23T23:37:00Z">
            <w:rPr>
              <w:rFonts w:ascii="Cambria Math" w:eastAsia="Times New Roman" w:hAnsi="Cambria Math" w:cs="Arial"/>
              <w:color w:val="333333"/>
              <w:lang w:val="es-CO" w:eastAsia="es-CO"/>
            </w:rPr>
            <m:t>F=k∙x</m:t>
          </w:ins>
        </m:r>
      </m:oMath>
      <w:del w:id="607" w:author="ASISTENTE ALEJO" w:date="2015-04-23T23:37:00Z">
        <w:r w:rsidR="00210EA4" w:rsidRPr="00210EA4" w:rsidDel="00801ACB">
          <w:rPr>
            <w:rFonts w:ascii="Arial" w:eastAsia="Times New Roman" w:hAnsi="Arial" w:cs="Arial"/>
            <w:i/>
            <w:iCs/>
            <w:color w:val="333333"/>
            <w:lang w:val="es-CO" w:eastAsia="es-CO"/>
          </w:rPr>
          <w:delText>F </w:delText>
        </w:r>
        <w:r w:rsidR="00210EA4" w:rsidRPr="00210EA4" w:rsidDel="00801ACB">
          <w:rPr>
            <w:rFonts w:ascii="Arial" w:eastAsia="Times New Roman" w:hAnsi="Arial" w:cs="Arial"/>
            <w:color w:val="333333"/>
            <w:lang w:val="es-CO" w:eastAsia="es-CO"/>
          </w:rPr>
          <w:delText>= </w:delText>
        </w:r>
        <w:r w:rsidR="00210EA4" w:rsidRPr="00210EA4" w:rsidDel="00801ACB">
          <w:rPr>
            <w:rFonts w:ascii="Arial" w:eastAsia="Times New Roman" w:hAnsi="Arial" w:cs="Arial"/>
            <w:i/>
            <w:iCs/>
            <w:color w:val="333333"/>
            <w:lang w:val="es-CO" w:eastAsia="es-CO"/>
          </w:rPr>
          <w:delText>k</w:delText>
        </w:r>
        <w:r w:rsidR="00210EA4" w:rsidRPr="00210EA4" w:rsidDel="00801ACB">
          <w:rPr>
            <w:rFonts w:ascii="Arial" w:eastAsia="Times New Roman" w:hAnsi="Arial" w:cs="Arial"/>
            <w:color w:val="333333"/>
            <w:lang w:val="es-CO" w:eastAsia="es-CO"/>
          </w:rPr>
          <w:delText> • </w:delText>
        </w:r>
        <w:r w:rsidR="00210EA4" w:rsidRPr="00210EA4" w:rsidDel="00801ACB">
          <w:rPr>
            <w:rFonts w:ascii="Arial" w:eastAsia="Times New Roman" w:hAnsi="Arial" w:cs="Arial"/>
            <w:i/>
            <w:iCs/>
            <w:color w:val="333333"/>
            <w:lang w:val="es-CO" w:eastAsia="es-CO"/>
          </w:rPr>
          <w:delText>x</w:delText>
        </w:r>
      </w:del>
    </w:p>
    <w:p w:rsidR="00210EA4" w:rsidRDefault="00210EA4" w:rsidP="00210EA4">
      <w:pPr>
        <w:shd w:val="clear" w:color="auto" w:fill="FFFFFF"/>
        <w:spacing w:after="0" w:line="345" w:lineRule="atLeast"/>
        <w:rPr>
          <w:rFonts w:ascii="Arial" w:eastAsia="Times New Roman" w:hAnsi="Arial" w:cs="Arial"/>
          <w:color w:val="333333"/>
          <w:lang w:val="es-CO" w:eastAsia="es-CO"/>
        </w:rPr>
      </w:pPr>
      <w:r w:rsidRPr="00210EA4">
        <w:rPr>
          <w:rFonts w:ascii="Arial" w:eastAsia="Times New Roman" w:hAnsi="Arial" w:cs="Arial"/>
          <w:color w:val="333333"/>
          <w:lang w:val="es-CO" w:eastAsia="es-CO"/>
        </w:rPr>
        <w:t>En esta expresión, </w:t>
      </w:r>
      <w:r w:rsidRPr="00210EA4">
        <w:rPr>
          <w:rFonts w:ascii="Arial" w:eastAsia="Times New Roman" w:hAnsi="Arial" w:cs="Arial"/>
          <w:i/>
          <w:iCs/>
          <w:color w:val="333333"/>
          <w:lang w:val="es-CO" w:eastAsia="es-CO"/>
        </w:rPr>
        <w:t>F</w:t>
      </w:r>
      <w:r w:rsidRPr="00210EA4">
        <w:rPr>
          <w:rFonts w:ascii="Arial" w:eastAsia="Times New Roman" w:hAnsi="Arial" w:cs="Arial"/>
          <w:color w:val="333333"/>
          <w:lang w:val="es-CO" w:eastAsia="es-CO"/>
        </w:rPr>
        <w:t> es la fuerza elástica, </w:t>
      </w:r>
      <w:r w:rsidRPr="00210EA4">
        <w:rPr>
          <w:rFonts w:ascii="Arial" w:eastAsia="Times New Roman" w:hAnsi="Arial" w:cs="Arial"/>
          <w:i/>
          <w:iCs/>
          <w:color w:val="333333"/>
          <w:lang w:val="es-CO" w:eastAsia="es-CO"/>
        </w:rPr>
        <w:t>x</w:t>
      </w:r>
      <w:r w:rsidRPr="00210EA4">
        <w:rPr>
          <w:rFonts w:ascii="Arial" w:eastAsia="Times New Roman" w:hAnsi="Arial" w:cs="Arial"/>
          <w:color w:val="333333"/>
          <w:lang w:val="es-CO" w:eastAsia="es-CO"/>
        </w:rPr>
        <w:t> es el alargamiento o acortamiento, y </w:t>
      </w:r>
      <w:r w:rsidRPr="00210EA4">
        <w:rPr>
          <w:rFonts w:ascii="Arial" w:eastAsia="Times New Roman" w:hAnsi="Arial" w:cs="Arial"/>
          <w:i/>
          <w:iCs/>
          <w:color w:val="333333"/>
          <w:lang w:val="es-CO" w:eastAsia="es-CO"/>
        </w:rPr>
        <w:t>k</w:t>
      </w:r>
      <w:r w:rsidRPr="00210EA4">
        <w:rPr>
          <w:rFonts w:ascii="Arial" w:eastAsia="Times New Roman" w:hAnsi="Arial" w:cs="Arial"/>
          <w:color w:val="333333"/>
          <w:lang w:val="es-CO" w:eastAsia="es-CO"/>
        </w:rPr>
        <w:t xml:space="preserve"> es la constante de elasticidad, que depende del material con que está hecho el </w:t>
      </w:r>
      <w:r>
        <w:rPr>
          <w:rFonts w:ascii="Arial" w:eastAsia="Times New Roman" w:hAnsi="Arial" w:cs="Arial"/>
          <w:color w:val="333333"/>
          <w:lang w:val="es-CO" w:eastAsia="es-CO"/>
        </w:rPr>
        <w:t>resorte</w:t>
      </w:r>
      <w:r w:rsidRPr="00210EA4">
        <w:rPr>
          <w:rFonts w:ascii="Arial" w:eastAsia="Times New Roman" w:hAnsi="Arial" w:cs="Arial"/>
          <w:color w:val="333333"/>
          <w:lang w:val="es-CO" w:eastAsia="es-CO"/>
        </w:rPr>
        <w:t>.</w:t>
      </w:r>
    </w:p>
    <w:p w:rsidR="00210EA4" w:rsidRDefault="00210EA4" w:rsidP="00210EA4">
      <w:pPr>
        <w:shd w:val="clear" w:color="auto" w:fill="FFFFFF"/>
        <w:spacing w:after="0" w:line="345" w:lineRule="atLeast"/>
        <w:rPr>
          <w:rFonts w:ascii="Arial" w:eastAsia="Times New Roman" w:hAnsi="Arial" w:cs="Arial"/>
          <w:color w:val="333333"/>
          <w:lang w:val="es-CO" w:eastAsia="es-CO"/>
        </w:rPr>
      </w:pPr>
    </w:p>
    <w:tbl>
      <w:tblPr>
        <w:tblStyle w:val="Tablaconcuadrcula"/>
        <w:tblpPr w:leftFromText="141" w:rightFromText="141" w:vertAnchor="text" w:horzAnchor="margin" w:tblpY="140"/>
        <w:tblW w:w="0" w:type="auto"/>
        <w:tblLook w:val="04A0" w:firstRow="1" w:lastRow="0" w:firstColumn="1" w:lastColumn="0" w:noHBand="0" w:noVBand="1"/>
      </w:tblPr>
      <w:tblGrid>
        <w:gridCol w:w="2492"/>
        <w:gridCol w:w="6336"/>
      </w:tblGrid>
      <w:tr w:rsidR="00210EA4" w:rsidRPr="005166CC" w:rsidTr="00210EA4">
        <w:tc>
          <w:tcPr>
            <w:tcW w:w="8828" w:type="dxa"/>
            <w:gridSpan w:val="2"/>
            <w:shd w:val="clear" w:color="auto" w:fill="000000" w:themeFill="text1"/>
          </w:tcPr>
          <w:p w:rsidR="00210EA4" w:rsidRPr="005166CC" w:rsidRDefault="00210EA4" w:rsidP="00210EA4">
            <w:pPr>
              <w:jc w:val="center"/>
              <w:rPr>
                <w:rFonts w:ascii="Arial" w:hAnsi="Arial" w:cs="Arial"/>
                <w:b/>
                <w:color w:val="FFFFFF" w:themeColor="background1"/>
                <w:sz w:val="24"/>
                <w:szCs w:val="24"/>
              </w:rPr>
            </w:pPr>
            <w:r w:rsidRPr="005166CC">
              <w:rPr>
                <w:rFonts w:ascii="Arial" w:hAnsi="Arial" w:cs="Arial"/>
                <w:b/>
                <w:color w:val="FFFFFF" w:themeColor="background1"/>
                <w:sz w:val="24"/>
                <w:szCs w:val="24"/>
              </w:rPr>
              <w:t>Destacado</w:t>
            </w:r>
          </w:p>
        </w:tc>
      </w:tr>
      <w:tr w:rsidR="00210EA4" w:rsidRPr="005166CC" w:rsidTr="00210EA4">
        <w:tc>
          <w:tcPr>
            <w:tcW w:w="2492" w:type="dxa"/>
          </w:tcPr>
          <w:p w:rsidR="00210EA4" w:rsidRPr="005166CC" w:rsidRDefault="00210EA4" w:rsidP="00210EA4">
            <w:pPr>
              <w:rPr>
                <w:rFonts w:ascii="Arial" w:hAnsi="Arial" w:cs="Arial"/>
                <w:b/>
                <w:sz w:val="24"/>
                <w:szCs w:val="24"/>
              </w:rPr>
            </w:pPr>
            <w:r w:rsidRPr="005166CC">
              <w:rPr>
                <w:rFonts w:ascii="Arial" w:hAnsi="Arial" w:cs="Arial"/>
                <w:b/>
                <w:sz w:val="24"/>
                <w:szCs w:val="24"/>
              </w:rPr>
              <w:t>Título</w:t>
            </w:r>
          </w:p>
        </w:tc>
        <w:tc>
          <w:tcPr>
            <w:tcW w:w="6336" w:type="dxa"/>
          </w:tcPr>
          <w:p w:rsidR="00210EA4" w:rsidRPr="005166CC" w:rsidRDefault="00210EA4" w:rsidP="00210EA4">
            <w:pPr>
              <w:jc w:val="center"/>
              <w:rPr>
                <w:rFonts w:ascii="Arial" w:hAnsi="Arial" w:cs="Arial"/>
                <w:b/>
                <w:sz w:val="24"/>
                <w:szCs w:val="24"/>
              </w:rPr>
            </w:pPr>
            <w:r w:rsidRPr="005166CC">
              <w:rPr>
                <w:rFonts w:ascii="Arial" w:hAnsi="Arial" w:cs="Arial"/>
                <w:b/>
                <w:sz w:val="24"/>
                <w:szCs w:val="24"/>
              </w:rPr>
              <w:t xml:space="preserve">Cálculo de la fuerza </w:t>
            </w:r>
            <w:r>
              <w:rPr>
                <w:rFonts w:ascii="Arial" w:hAnsi="Arial" w:cs="Arial"/>
                <w:b/>
                <w:sz w:val="24"/>
                <w:szCs w:val="24"/>
              </w:rPr>
              <w:t>elástica</w:t>
            </w:r>
          </w:p>
        </w:tc>
      </w:tr>
      <w:tr w:rsidR="00210EA4" w:rsidRPr="005166CC" w:rsidTr="00210EA4">
        <w:tc>
          <w:tcPr>
            <w:tcW w:w="2492" w:type="dxa"/>
          </w:tcPr>
          <w:p w:rsidR="00210EA4" w:rsidRPr="005166CC" w:rsidRDefault="00210EA4" w:rsidP="00210EA4">
            <w:pPr>
              <w:rPr>
                <w:rFonts w:ascii="Arial" w:hAnsi="Arial" w:cs="Arial"/>
                <w:sz w:val="24"/>
                <w:szCs w:val="24"/>
              </w:rPr>
            </w:pPr>
            <w:r w:rsidRPr="005166CC">
              <w:rPr>
                <w:rFonts w:ascii="Arial" w:hAnsi="Arial" w:cs="Arial"/>
                <w:b/>
                <w:sz w:val="24"/>
                <w:szCs w:val="24"/>
              </w:rPr>
              <w:t>Contenido</w:t>
            </w:r>
          </w:p>
        </w:tc>
        <w:tc>
          <w:tcPr>
            <w:tcW w:w="6336" w:type="dxa"/>
          </w:tcPr>
          <w:p w:rsidR="00210EA4" w:rsidRDefault="00210EA4" w:rsidP="00210EA4">
            <w:pPr>
              <w:shd w:val="clear" w:color="auto" w:fill="FFFFFF"/>
              <w:spacing w:line="345" w:lineRule="atLeast"/>
              <w:ind w:left="300"/>
              <w:rPr>
                <w:rFonts w:ascii="Arial" w:eastAsia="Times New Roman" w:hAnsi="Arial" w:cs="Arial"/>
                <w:color w:val="333333"/>
                <w:sz w:val="24"/>
                <w:szCs w:val="24"/>
                <w:lang w:val="es-CO" w:eastAsia="es-CO"/>
              </w:rPr>
            </w:pPr>
            <w:r w:rsidRPr="00210EA4">
              <w:rPr>
                <w:rFonts w:ascii="Arial" w:eastAsia="Times New Roman" w:hAnsi="Arial" w:cs="Arial"/>
                <w:color w:val="333333"/>
                <w:sz w:val="24"/>
                <w:szCs w:val="24"/>
                <w:lang w:val="es-CO" w:eastAsia="es-CO"/>
              </w:rPr>
              <w:t xml:space="preserve">Por ejemplo, si queremos saber cuánto se alarga un </w:t>
            </w:r>
            <w:r>
              <w:rPr>
                <w:rFonts w:ascii="Arial" w:eastAsia="Times New Roman" w:hAnsi="Arial" w:cs="Arial"/>
                <w:color w:val="333333"/>
                <w:sz w:val="24"/>
                <w:szCs w:val="24"/>
                <w:lang w:val="es-CO" w:eastAsia="es-CO"/>
              </w:rPr>
              <w:t>resorte</w:t>
            </w:r>
            <w:r w:rsidRPr="00210EA4">
              <w:rPr>
                <w:rFonts w:ascii="Arial" w:eastAsia="Times New Roman" w:hAnsi="Arial" w:cs="Arial"/>
                <w:color w:val="333333"/>
                <w:sz w:val="24"/>
                <w:szCs w:val="24"/>
                <w:lang w:val="es-CO" w:eastAsia="es-CO"/>
              </w:rPr>
              <w:t>, cuya constante </w:t>
            </w:r>
            <w:r w:rsidRPr="00210EA4">
              <w:rPr>
                <w:rFonts w:ascii="Arial" w:eastAsia="Times New Roman" w:hAnsi="Arial" w:cs="Arial"/>
                <w:i/>
                <w:iCs/>
                <w:color w:val="333333"/>
                <w:sz w:val="24"/>
                <w:szCs w:val="24"/>
                <w:lang w:val="es-CO" w:eastAsia="es-CO"/>
              </w:rPr>
              <w:t>k</w:t>
            </w:r>
            <w:r w:rsidRPr="00210EA4">
              <w:rPr>
                <w:rFonts w:ascii="Arial" w:eastAsia="Times New Roman" w:hAnsi="Arial" w:cs="Arial"/>
                <w:color w:val="333333"/>
                <w:sz w:val="24"/>
                <w:szCs w:val="24"/>
                <w:lang w:val="es-CO" w:eastAsia="es-CO"/>
              </w:rPr>
              <w:t> es 175 N/m, al aplicarle una fuerza de 20 N, aplicamos la fórmula:</w:t>
            </w:r>
          </w:p>
          <w:p w:rsidR="00210EA4" w:rsidRPr="00801ACB" w:rsidRDefault="00801ACB" w:rsidP="00801ACB">
            <w:pPr>
              <w:shd w:val="clear" w:color="auto" w:fill="FFFFFF"/>
              <w:spacing w:line="345" w:lineRule="atLeast"/>
              <w:ind w:left="300"/>
              <w:jc w:val="center"/>
              <w:rPr>
                <w:ins w:id="608" w:author="ASISTENTE ALEJO" w:date="2015-04-23T23:38:00Z"/>
                <w:rFonts w:ascii="Arial" w:eastAsia="Times New Roman" w:hAnsi="Arial" w:cs="Arial"/>
                <w:color w:val="333333"/>
                <w:sz w:val="24"/>
                <w:szCs w:val="24"/>
                <w:lang w:val="es-CO" w:eastAsia="es-CO"/>
                <w:rPrChange w:id="609" w:author="ASISTENTE ALEJO" w:date="2015-04-23T23:38:00Z">
                  <w:rPr>
                    <w:ins w:id="610" w:author="ASISTENTE ALEJO" w:date="2015-04-23T23:38:00Z"/>
                    <w:rFonts w:ascii="Cambria Math" w:eastAsia="Times New Roman" w:hAnsi="Cambria Math" w:cs="Arial"/>
                    <w:i/>
                    <w:color w:val="333333"/>
                    <w:sz w:val="24"/>
                    <w:szCs w:val="24"/>
                    <w:lang w:val="es-CO" w:eastAsia="es-CO"/>
                  </w:rPr>
                </w:rPrChange>
              </w:rPr>
              <w:pPrChange w:id="611" w:author="ASISTENTE ALEJO" w:date="2015-04-23T23:38:00Z">
                <w:pPr>
                  <w:framePr w:hSpace="141" w:wrap="around" w:vAnchor="text" w:hAnchor="margin" w:y="140"/>
                  <w:shd w:val="clear" w:color="auto" w:fill="FFFFFF"/>
                  <w:spacing w:line="345" w:lineRule="atLeast"/>
                  <w:ind w:left="300"/>
                </w:pPr>
              </w:pPrChange>
            </w:pPr>
            <m:oMathPara>
              <m:oMath>
                <m:r>
                  <w:ins w:id="612" w:author="ASISTENTE ALEJO" w:date="2015-04-23T23:38:00Z">
                    <w:rPr>
                      <w:rFonts w:ascii="Cambria Math" w:eastAsia="Times New Roman" w:hAnsi="Cambria Math" w:cs="Arial"/>
                      <w:color w:val="333333"/>
                      <w:sz w:val="24"/>
                      <w:szCs w:val="24"/>
                      <w:lang w:val="es-CO" w:eastAsia="es-CO"/>
                    </w:rPr>
                    <m:t>F=k∙x</m:t>
                  </w:ins>
                </m:r>
              </m:oMath>
            </m:oMathPara>
          </w:p>
          <w:p w:rsidR="00801ACB" w:rsidRPr="00801ACB" w:rsidRDefault="00801ACB" w:rsidP="00801ACB">
            <w:pPr>
              <w:shd w:val="clear" w:color="auto" w:fill="FFFFFF"/>
              <w:spacing w:line="345" w:lineRule="atLeast"/>
              <w:ind w:left="300"/>
              <w:jc w:val="center"/>
              <w:rPr>
                <w:ins w:id="613" w:author="ASISTENTE ALEJO" w:date="2015-04-23T23:39:00Z"/>
                <w:rFonts w:ascii="Arial" w:eastAsia="Times New Roman" w:hAnsi="Arial" w:cs="Arial"/>
                <w:color w:val="333333"/>
                <w:sz w:val="24"/>
                <w:szCs w:val="24"/>
                <w:lang w:val="es-CO" w:eastAsia="es-CO"/>
                <w:rPrChange w:id="614" w:author="ASISTENTE ALEJO" w:date="2015-04-23T23:39:00Z">
                  <w:rPr>
                    <w:ins w:id="615" w:author="ASISTENTE ALEJO" w:date="2015-04-23T23:39:00Z"/>
                    <w:rFonts w:ascii="Cambria Math" w:eastAsia="Times New Roman" w:hAnsi="Cambria Math" w:cs="Arial"/>
                    <w:i/>
                    <w:color w:val="333333"/>
                    <w:sz w:val="24"/>
                    <w:szCs w:val="24"/>
                    <w:lang w:val="es-CO" w:eastAsia="es-CO"/>
                  </w:rPr>
                </w:rPrChange>
              </w:rPr>
              <w:pPrChange w:id="616" w:author="ASISTENTE ALEJO" w:date="2015-04-23T23:38:00Z">
                <w:pPr>
                  <w:framePr w:hSpace="141" w:wrap="around" w:vAnchor="text" w:hAnchor="margin" w:y="140"/>
                  <w:shd w:val="clear" w:color="auto" w:fill="FFFFFF"/>
                  <w:spacing w:line="345" w:lineRule="atLeast"/>
                  <w:ind w:left="300"/>
                </w:pPr>
              </w:pPrChange>
            </w:pPr>
            <m:oMathPara>
              <m:oMath>
                <m:r>
                  <w:ins w:id="617" w:author="ASISTENTE ALEJO" w:date="2015-04-23T23:39:00Z">
                    <w:rPr>
                      <w:rFonts w:ascii="Cambria Math" w:eastAsia="Times New Roman" w:hAnsi="Cambria Math" w:cs="Arial"/>
                      <w:color w:val="333333"/>
                      <w:sz w:val="24"/>
                      <w:szCs w:val="24"/>
                      <w:lang w:val="es-CO" w:eastAsia="es-CO"/>
                    </w:rPr>
                    <m:t>x=</m:t>
                  </w:ins>
                </m:r>
                <m:f>
                  <m:fPr>
                    <m:ctrlPr>
                      <w:ins w:id="618" w:author="ASISTENTE ALEJO" w:date="2015-04-23T23:39:00Z">
                        <w:rPr>
                          <w:rFonts w:ascii="Cambria Math" w:eastAsia="Times New Roman" w:hAnsi="Cambria Math" w:cs="Arial"/>
                          <w:i/>
                          <w:color w:val="333333"/>
                          <w:sz w:val="24"/>
                          <w:szCs w:val="24"/>
                          <w:lang w:val="es-CO" w:eastAsia="es-CO"/>
                        </w:rPr>
                      </w:ins>
                    </m:ctrlPr>
                  </m:fPr>
                  <m:num>
                    <m:r>
                      <w:ins w:id="619" w:author="ASISTENTE ALEJO" w:date="2015-04-23T23:39:00Z">
                        <w:rPr>
                          <w:rFonts w:ascii="Cambria Math" w:eastAsia="Times New Roman" w:hAnsi="Cambria Math" w:cs="Arial"/>
                          <w:color w:val="333333"/>
                          <w:sz w:val="24"/>
                          <w:szCs w:val="24"/>
                          <w:lang w:val="es-CO" w:eastAsia="es-CO"/>
                        </w:rPr>
                        <m:t>F</m:t>
                      </w:ins>
                    </m:r>
                  </m:num>
                  <m:den>
                    <m:r>
                      <w:ins w:id="620" w:author="ASISTENTE ALEJO" w:date="2015-04-23T23:39:00Z">
                        <w:rPr>
                          <w:rFonts w:ascii="Cambria Math" w:eastAsia="Times New Roman" w:hAnsi="Cambria Math" w:cs="Arial"/>
                          <w:color w:val="333333"/>
                          <w:sz w:val="24"/>
                          <w:szCs w:val="24"/>
                          <w:lang w:val="es-CO" w:eastAsia="es-CO"/>
                        </w:rPr>
                        <m:t>k</m:t>
                      </w:ins>
                    </m:r>
                  </m:den>
                </m:f>
              </m:oMath>
            </m:oMathPara>
          </w:p>
          <w:p w:rsidR="00801ACB" w:rsidRPr="00801ACB" w:rsidRDefault="00801ACB" w:rsidP="00801ACB">
            <w:pPr>
              <w:shd w:val="clear" w:color="auto" w:fill="FFFFFF"/>
              <w:spacing w:line="345" w:lineRule="atLeast"/>
              <w:ind w:left="300"/>
              <w:jc w:val="center"/>
              <w:rPr>
                <w:ins w:id="621" w:author="ASISTENTE ALEJO" w:date="2015-04-23T23:40:00Z"/>
                <w:rFonts w:ascii="Arial" w:eastAsia="Times New Roman" w:hAnsi="Arial" w:cs="Arial"/>
                <w:color w:val="333333"/>
                <w:sz w:val="24"/>
                <w:szCs w:val="24"/>
                <w:lang w:val="es-CO" w:eastAsia="es-CO"/>
              </w:rPr>
              <w:pPrChange w:id="622" w:author="ASISTENTE ALEJO" w:date="2015-04-23T23:38:00Z">
                <w:pPr>
                  <w:framePr w:hSpace="141" w:wrap="around" w:vAnchor="text" w:hAnchor="margin" w:y="140"/>
                  <w:shd w:val="clear" w:color="auto" w:fill="FFFFFF"/>
                  <w:spacing w:line="345" w:lineRule="atLeast"/>
                  <w:ind w:left="300"/>
                </w:pPr>
              </w:pPrChange>
            </w:pPr>
            <m:oMathPara>
              <m:oMath>
                <m:r>
                  <w:ins w:id="623" w:author="ASISTENTE ALEJO" w:date="2015-04-23T23:39:00Z">
                    <w:rPr>
                      <w:rFonts w:ascii="Cambria Math" w:eastAsia="Times New Roman" w:hAnsi="Cambria Math" w:cs="Arial"/>
                      <w:color w:val="333333"/>
                      <w:sz w:val="24"/>
                      <w:szCs w:val="24"/>
                      <w:lang w:val="es-CO" w:eastAsia="es-CO"/>
                    </w:rPr>
                    <m:t>x=</m:t>
                  </w:ins>
                </m:r>
                <m:f>
                  <m:fPr>
                    <m:ctrlPr>
                      <w:ins w:id="624" w:author="ASISTENTE ALEJO" w:date="2015-04-23T23:39:00Z">
                        <w:rPr>
                          <w:rFonts w:ascii="Cambria Math" w:eastAsia="Times New Roman" w:hAnsi="Cambria Math" w:cs="Arial"/>
                          <w:i/>
                          <w:color w:val="333333"/>
                          <w:sz w:val="24"/>
                          <w:szCs w:val="24"/>
                          <w:lang w:val="es-CO" w:eastAsia="es-CO"/>
                        </w:rPr>
                      </w:ins>
                    </m:ctrlPr>
                  </m:fPr>
                  <m:num>
                    <m:r>
                      <w:ins w:id="625" w:author="ASISTENTE ALEJO" w:date="2015-04-23T23:39:00Z">
                        <w:rPr>
                          <w:rFonts w:ascii="Cambria Math" w:eastAsia="Times New Roman" w:hAnsi="Cambria Math" w:cs="Arial"/>
                          <w:color w:val="333333"/>
                          <w:sz w:val="24"/>
                          <w:szCs w:val="24"/>
                          <w:lang w:val="es-CO" w:eastAsia="es-CO"/>
                        </w:rPr>
                        <m:t>20 N</m:t>
                      </w:ins>
                    </m:r>
                  </m:num>
                  <m:den>
                    <m:r>
                      <w:ins w:id="626" w:author="ASISTENTE ALEJO" w:date="2015-04-23T23:39:00Z">
                        <w:rPr>
                          <w:rFonts w:ascii="Cambria Math" w:eastAsia="Times New Roman" w:hAnsi="Cambria Math" w:cs="Arial"/>
                          <w:color w:val="333333"/>
                          <w:sz w:val="24"/>
                          <w:szCs w:val="24"/>
                          <w:lang w:val="es-CO" w:eastAsia="es-CO"/>
                        </w:rPr>
                        <m:t>175 N/m</m:t>
                      </w:ins>
                    </m:r>
                  </m:den>
                </m:f>
              </m:oMath>
            </m:oMathPara>
          </w:p>
          <w:p w:rsidR="00801ACB" w:rsidRPr="00801ACB" w:rsidRDefault="00801ACB" w:rsidP="00801ACB">
            <w:pPr>
              <w:shd w:val="clear" w:color="auto" w:fill="FFFFFF"/>
              <w:spacing w:line="345" w:lineRule="atLeast"/>
              <w:ind w:left="300"/>
              <w:jc w:val="center"/>
              <w:rPr>
                <w:rFonts w:ascii="Arial" w:eastAsia="Times New Roman" w:hAnsi="Arial" w:cs="Arial"/>
                <w:color w:val="333333"/>
                <w:sz w:val="24"/>
                <w:szCs w:val="24"/>
                <w:lang w:val="es-CO" w:eastAsia="es-CO"/>
              </w:rPr>
              <w:pPrChange w:id="627" w:author="ASISTENTE ALEJO" w:date="2015-04-23T23:38:00Z">
                <w:pPr>
                  <w:framePr w:hSpace="141" w:wrap="around" w:vAnchor="text" w:hAnchor="margin" w:y="140"/>
                  <w:shd w:val="clear" w:color="auto" w:fill="FFFFFF"/>
                  <w:spacing w:line="345" w:lineRule="atLeast"/>
                  <w:ind w:left="300"/>
                </w:pPr>
              </w:pPrChange>
            </w:pPr>
            <m:oMathPara>
              <m:oMath>
                <m:r>
                  <w:ins w:id="628" w:author="ASISTENTE ALEJO" w:date="2015-04-23T23:40:00Z">
                    <w:rPr>
                      <w:rFonts w:ascii="Cambria Math" w:eastAsia="Times New Roman" w:hAnsi="Cambria Math" w:cs="Arial"/>
                      <w:color w:val="333333"/>
                      <w:sz w:val="24"/>
                      <w:szCs w:val="24"/>
                      <w:lang w:val="es-CO" w:eastAsia="es-CO"/>
                    </w:rPr>
                    <m:t>x=0,114 m</m:t>
                  </w:ins>
                </m:r>
              </m:oMath>
            </m:oMathPara>
          </w:p>
          <w:p w:rsidR="00210EA4" w:rsidDel="00801ACB" w:rsidRDefault="00210EA4" w:rsidP="00210EA4">
            <w:pPr>
              <w:shd w:val="clear" w:color="auto" w:fill="FFFFFF"/>
              <w:spacing w:line="345" w:lineRule="atLeast"/>
              <w:ind w:left="300"/>
              <w:jc w:val="center"/>
              <w:rPr>
                <w:del w:id="629" w:author="ASISTENTE ALEJO" w:date="2015-04-23T23:40:00Z"/>
                <w:rFonts w:ascii="Arial" w:eastAsia="Times New Roman" w:hAnsi="Arial" w:cs="Arial"/>
                <w:i/>
                <w:iCs/>
                <w:color w:val="333333"/>
                <w:sz w:val="24"/>
                <w:szCs w:val="24"/>
                <w:lang w:val="es-CO" w:eastAsia="es-CO"/>
              </w:rPr>
            </w:pPr>
            <w:del w:id="630" w:author="ASISTENTE ALEJO" w:date="2015-04-23T23:40:00Z">
              <w:r w:rsidRPr="00210EA4" w:rsidDel="00801ACB">
                <w:rPr>
                  <w:rFonts w:ascii="Arial" w:eastAsia="Times New Roman" w:hAnsi="Arial" w:cs="Arial"/>
                  <w:color w:val="333333"/>
                  <w:sz w:val="24"/>
                  <w:szCs w:val="24"/>
                  <w:lang w:val="es-CO" w:eastAsia="es-CO"/>
                </w:rPr>
                <w:delText>20 N = 175 N/m • </w:delText>
              </w:r>
              <w:r w:rsidRPr="00210EA4" w:rsidDel="00801ACB">
                <w:rPr>
                  <w:rFonts w:ascii="Arial" w:eastAsia="Times New Roman" w:hAnsi="Arial" w:cs="Arial"/>
                  <w:i/>
                  <w:iCs/>
                  <w:color w:val="333333"/>
                  <w:sz w:val="24"/>
                  <w:szCs w:val="24"/>
                  <w:lang w:val="es-CO" w:eastAsia="es-CO"/>
                </w:rPr>
                <w:delText>x</w:delText>
              </w:r>
            </w:del>
          </w:p>
          <w:p w:rsidR="00210EA4" w:rsidRPr="00210EA4" w:rsidDel="00801ACB" w:rsidRDefault="00210EA4" w:rsidP="00210EA4">
            <w:pPr>
              <w:shd w:val="clear" w:color="auto" w:fill="FFFFFF"/>
              <w:spacing w:line="345" w:lineRule="atLeast"/>
              <w:ind w:left="300"/>
              <w:jc w:val="center"/>
              <w:rPr>
                <w:del w:id="631" w:author="ASISTENTE ALEJO" w:date="2015-04-23T23:40:00Z"/>
                <w:rFonts w:ascii="Arial" w:eastAsia="Times New Roman" w:hAnsi="Arial" w:cs="Arial"/>
                <w:color w:val="333333"/>
                <w:sz w:val="24"/>
                <w:szCs w:val="24"/>
                <w:lang w:val="es-CO" w:eastAsia="es-CO"/>
              </w:rPr>
            </w:pPr>
          </w:p>
          <w:p w:rsidR="00210EA4" w:rsidDel="00801ACB" w:rsidRDefault="00210EA4" w:rsidP="00210EA4">
            <w:pPr>
              <w:shd w:val="clear" w:color="auto" w:fill="FFFFFF"/>
              <w:spacing w:line="345" w:lineRule="atLeast"/>
              <w:ind w:left="300"/>
              <w:jc w:val="center"/>
              <w:rPr>
                <w:del w:id="632" w:author="ASISTENTE ALEJO" w:date="2015-04-23T23:40:00Z"/>
                <w:rFonts w:ascii="Arial" w:eastAsia="Times New Roman" w:hAnsi="Arial" w:cs="Arial"/>
                <w:color w:val="333333"/>
                <w:sz w:val="24"/>
                <w:szCs w:val="24"/>
                <w:lang w:val="es-CO" w:eastAsia="es-CO"/>
              </w:rPr>
            </w:pPr>
            <w:del w:id="633" w:author="ASISTENTE ALEJO" w:date="2015-04-23T23:40:00Z">
              <w:r w:rsidRPr="00210EA4" w:rsidDel="00801ACB">
                <w:rPr>
                  <w:rFonts w:ascii="Arial" w:eastAsia="Times New Roman" w:hAnsi="Arial" w:cs="Arial"/>
                  <w:i/>
                  <w:iCs/>
                  <w:color w:val="333333"/>
                  <w:sz w:val="24"/>
                  <w:szCs w:val="24"/>
                  <w:lang w:val="es-CO" w:eastAsia="es-CO"/>
                </w:rPr>
                <w:delText>x</w:delText>
              </w:r>
              <w:r w:rsidRPr="00210EA4" w:rsidDel="00801ACB">
                <w:rPr>
                  <w:rFonts w:ascii="Arial" w:eastAsia="Times New Roman" w:hAnsi="Arial" w:cs="Arial"/>
                  <w:color w:val="333333"/>
                  <w:sz w:val="24"/>
                  <w:szCs w:val="24"/>
                  <w:lang w:val="es-CO" w:eastAsia="es-CO"/>
                </w:rPr>
                <w:delText> = 0,114 m</w:delText>
              </w:r>
            </w:del>
          </w:p>
          <w:p w:rsidR="00210EA4" w:rsidRPr="00210EA4" w:rsidRDefault="00210EA4" w:rsidP="00801ACB">
            <w:pPr>
              <w:shd w:val="clear" w:color="auto" w:fill="FFFFFF"/>
              <w:spacing w:line="345" w:lineRule="atLeast"/>
              <w:ind w:left="300"/>
              <w:jc w:val="center"/>
              <w:rPr>
                <w:rFonts w:ascii="Arial" w:eastAsia="Times New Roman" w:hAnsi="Arial" w:cs="Arial"/>
                <w:color w:val="333333"/>
                <w:sz w:val="24"/>
                <w:szCs w:val="24"/>
                <w:lang w:val="es-CO" w:eastAsia="es-CO"/>
              </w:rPr>
            </w:pPr>
          </w:p>
          <w:p w:rsidR="00210EA4" w:rsidRPr="00210EA4" w:rsidRDefault="00210EA4" w:rsidP="00210EA4">
            <w:pPr>
              <w:shd w:val="clear" w:color="auto" w:fill="FFFFFF"/>
              <w:spacing w:line="345" w:lineRule="atLeast"/>
              <w:ind w:left="300"/>
              <w:rPr>
                <w:rFonts w:ascii="Arial" w:eastAsia="Times New Roman" w:hAnsi="Arial" w:cs="Arial"/>
                <w:color w:val="333333"/>
                <w:sz w:val="24"/>
                <w:szCs w:val="24"/>
                <w:lang w:val="es-CO" w:eastAsia="es-CO"/>
              </w:rPr>
            </w:pPr>
            <w:r w:rsidRPr="00210EA4">
              <w:rPr>
                <w:rFonts w:ascii="Arial" w:eastAsia="Times New Roman" w:hAnsi="Arial" w:cs="Arial"/>
                <w:color w:val="333333"/>
                <w:sz w:val="24"/>
                <w:szCs w:val="24"/>
                <w:lang w:val="es-CO" w:eastAsia="es-CO"/>
              </w:rPr>
              <w:t>El muelle se alargará 0,114 metros.</w:t>
            </w:r>
          </w:p>
          <w:p w:rsidR="00210EA4" w:rsidRPr="005166CC" w:rsidRDefault="00210EA4" w:rsidP="00210EA4">
            <w:pPr>
              <w:shd w:val="clear" w:color="auto" w:fill="FFFFFF"/>
              <w:spacing w:line="345" w:lineRule="atLeast"/>
              <w:rPr>
                <w:rFonts w:ascii="Arial" w:hAnsi="Arial" w:cs="Arial"/>
                <w:sz w:val="24"/>
                <w:szCs w:val="24"/>
              </w:rPr>
            </w:pPr>
          </w:p>
        </w:tc>
      </w:tr>
    </w:tbl>
    <w:p w:rsidR="00210EA4" w:rsidRDefault="00210EA4" w:rsidP="00210EA4">
      <w:pPr>
        <w:shd w:val="clear" w:color="auto" w:fill="FFFFFF"/>
        <w:spacing w:after="0" w:line="345" w:lineRule="atLeast"/>
        <w:rPr>
          <w:rFonts w:ascii="Arial" w:eastAsia="Times New Roman" w:hAnsi="Arial" w:cs="Arial"/>
          <w:color w:val="333333"/>
          <w:lang w:val="es-CO" w:eastAsia="es-CO"/>
        </w:rPr>
      </w:pPr>
    </w:p>
    <w:p w:rsidR="00210EA4" w:rsidRDefault="00210EA4" w:rsidP="00210EA4">
      <w:pPr>
        <w:shd w:val="clear" w:color="auto" w:fill="FFFFFF"/>
        <w:spacing w:after="0" w:line="345" w:lineRule="atLeast"/>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518"/>
        <w:gridCol w:w="6536"/>
      </w:tblGrid>
      <w:tr w:rsidR="008716F8" w:rsidRPr="00FD01F4" w:rsidTr="003A696A">
        <w:tc>
          <w:tcPr>
            <w:tcW w:w="9054" w:type="dxa"/>
            <w:gridSpan w:val="2"/>
            <w:shd w:val="clear" w:color="auto" w:fill="000000" w:themeFill="text1"/>
          </w:tcPr>
          <w:p w:rsidR="008716F8" w:rsidRPr="00FD01F4" w:rsidRDefault="008716F8" w:rsidP="003A696A">
            <w:pPr>
              <w:jc w:val="center"/>
              <w:rPr>
                <w:rFonts w:ascii="Arial" w:hAnsi="Arial" w:cs="Arial"/>
                <w:b/>
                <w:color w:val="FFFFFF" w:themeColor="background1"/>
                <w:sz w:val="24"/>
                <w:szCs w:val="24"/>
              </w:rPr>
            </w:pPr>
            <w:r w:rsidRPr="00FD01F4">
              <w:rPr>
                <w:rFonts w:ascii="Arial" w:hAnsi="Arial" w:cs="Arial"/>
                <w:b/>
                <w:color w:val="FFFFFF" w:themeColor="background1"/>
                <w:sz w:val="24"/>
                <w:szCs w:val="24"/>
              </w:rPr>
              <w:t>Practica: recurso aprovechado</w:t>
            </w:r>
          </w:p>
        </w:tc>
      </w:tr>
      <w:tr w:rsidR="008716F8" w:rsidRPr="00FD01F4" w:rsidTr="003A696A">
        <w:tc>
          <w:tcPr>
            <w:tcW w:w="2518" w:type="dxa"/>
          </w:tcPr>
          <w:p w:rsidR="008716F8" w:rsidRPr="00FD01F4" w:rsidRDefault="008716F8" w:rsidP="003A696A">
            <w:pPr>
              <w:rPr>
                <w:rFonts w:ascii="Arial" w:hAnsi="Arial" w:cs="Arial"/>
                <w:b/>
                <w:color w:val="000000"/>
                <w:sz w:val="24"/>
                <w:szCs w:val="24"/>
              </w:rPr>
            </w:pPr>
            <w:r w:rsidRPr="00FD01F4">
              <w:rPr>
                <w:rFonts w:ascii="Arial" w:hAnsi="Arial" w:cs="Arial"/>
                <w:b/>
                <w:color w:val="000000"/>
                <w:sz w:val="24"/>
                <w:szCs w:val="24"/>
              </w:rPr>
              <w:t>Código</w:t>
            </w:r>
          </w:p>
        </w:tc>
        <w:tc>
          <w:tcPr>
            <w:tcW w:w="6536" w:type="dxa"/>
          </w:tcPr>
          <w:p w:rsidR="008716F8" w:rsidRPr="00FD01F4" w:rsidRDefault="008716F8" w:rsidP="008716F8">
            <w:pPr>
              <w:rPr>
                <w:rFonts w:ascii="Arial" w:hAnsi="Arial" w:cs="Arial"/>
                <w:b/>
                <w:color w:val="000000"/>
                <w:sz w:val="24"/>
                <w:szCs w:val="24"/>
              </w:rPr>
            </w:pPr>
            <w:r>
              <w:rPr>
                <w:rFonts w:ascii="Arial" w:hAnsi="Arial" w:cs="Arial"/>
                <w:color w:val="000000"/>
                <w:sz w:val="24"/>
                <w:szCs w:val="24"/>
              </w:rPr>
              <w:t>CN_07_11</w:t>
            </w:r>
            <w:r w:rsidRPr="00FD01F4">
              <w:rPr>
                <w:rFonts w:ascii="Arial" w:hAnsi="Arial" w:cs="Arial"/>
                <w:color w:val="000000"/>
                <w:sz w:val="24"/>
                <w:szCs w:val="24"/>
              </w:rPr>
              <w:t xml:space="preserve"> </w:t>
            </w:r>
            <w:r w:rsidR="001D5AF7">
              <w:rPr>
                <w:rFonts w:ascii="Arial" w:hAnsi="Arial" w:cs="Arial"/>
                <w:color w:val="000000"/>
                <w:sz w:val="24"/>
                <w:szCs w:val="24"/>
              </w:rPr>
              <w:t>_REC10</w:t>
            </w:r>
            <w:r w:rsidRPr="00FD01F4">
              <w:rPr>
                <w:rFonts w:ascii="Arial" w:hAnsi="Arial" w:cs="Arial"/>
                <w:color w:val="000000"/>
                <w:sz w:val="24"/>
                <w:szCs w:val="24"/>
              </w:rPr>
              <w:t>0</w:t>
            </w:r>
          </w:p>
        </w:tc>
      </w:tr>
      <w:tr w:rsidR="008716F8" w:rsidRPr="00FD01F4" w:rsidTr="003A696A">
        <w:tc>
          <w:tcPr>
            <w:tcW w:w="2518" w:type="dxa"/>
          </w:tcPr>
          <w:p w:rsidR="008716F8" w:rsidRPr="00FD01F4" w:rsidRDefault="008716F8" w:rsidP="003A696A">
            <w:pPr>
              <w:rPr>
                <w:rFonts w:ascii="Arial" w:hAnsi="Arial" w:cs="Arial"/>
                <w:color w:val="000000"/>
                <w:sz w:val="24"/>
                <w:szCs w:val="24"/>
              </w:rPr>
            </w:pPr>
            <w:r w:rsidRPr="00FD01F4">
              <w:rPr>
                <w:rFonts w:ascii="Arial" w:hAnsi="Arial" w:cs="Arial"/>
                <w:b/>
                <w:color w:val="000000"/>
                <w:sz w:val="24"/>
                <w:szCs w:val="24"/>
              </w:rPr>
              <w:t>Ubicación en Aula Planeta</w:t>
            </w:r>
          </w:p>
        </w:tc>
        <w:tc>
          <w:tcPr>
            <w:tcW w:w="6536" w:type="dxa"/>
          </w:tcPr>
          <w:p w:rsidR="008716F8" w:rsidRPr="00FD01F4" w:rsidRDefault="008716F8" w:rsidP="003A696A">
            <w:pPr>
              <w:rPr>
                <w:rFonts w:ascii="Arial" w:hAnsi="Arial" w:cs="Arial"/>
                <w:color w:val="000000"/>
                <w:sz w:val="24"/>
                <w:szCs w:val="24"/>
              </w:rPr>
            </w:pPr>
            <w:r>
              <w:rPr>
                <w:rFonts w:ascii="Arial" w:hAnsi="Arial" w:cs="Arial"/>
                <w:color w:val="000000"/>
                <w:sz w:val="24"/>
                <w:szCs w:val="24"/>
              </w:rPr>
              <w:t>2ESO/ciencias naturales/la fuerza y la presión/los tipos de fuerza/las fuerzas de contacto/practica/resuelve problemas sobre muelles</w:t>
            </w:r>
          </w:p>
        </w:tc>
      </w:tr>
      <w:tr w:rsidR="008716F8" w:rsidRPr="00FD01F4" w:rsidTr="003A696A">
        <w:tc>
          <w:tcPr>
            <w:tcW w:w="2518" w:type="dxa"/>
          </w:tcPr>
          <w:p w:rsidR="008716F8" w:rsidRPr="00FD01F4" w:rsidRDefault="008716F8" w:rsidP="003A696A">
            <w:pPr>
              <w:rPr>
                <w:rFonts w:ascii="Arial" w:hAnsi="Arial" w:cs="Arial"/>
                <w:color w:val="000000"/>
                <w:sz w:val="24"/>
                <w:szCs w:val="24"/>
              </w:rPr>
            </w:pPr>
            <w:r w:rsidRPr="00FD01F4">
              <w:rPr>
                <w:rFonts w:ascii="Arial" w:hAnsi="Arial" w:cs="Arial"/>
                <w:b/>
                <w:color w:val="000000"/>
                <w:sz w:val="24"/>
                <w:szCs w:val="24"/>
              </w:rPr>
              <w:t>Cambio (descripción o capturas de pantallas)</w:t>
            </w:r>
          </w:p>
        </w:tc>
        <w:tc>
          <w:tcPr>
            <w:tcW w:w="6536" w:type="dxa"/>
          </w:tcPr>
          <w:p w:rsidR="008716F8" w:rsidRPr="00FD01F4" w:rsidRDefault="008716F8" w:rsidP="003A696A">
            <w:pPr>
              <w:rPr>
                <w:rFonts w:ascii="Arial" w:hAnsi="Arial" w:cs="Arial"/>
                <w:color w:val="000000"/>
                <w:sz w:val="24"/>
                <w:szCs w:val="24"/>
              </w:rPr>
            </w:pPr>
            <w:r>
              <w:rPr>
                <w:rFonts w:ascii="Arial" w:hAnsi="Arial" w:cs="Arial"/>
                <w:color w:val="000000"/>
                <w:sz w:val="24"/>
                <w:szCs w:val="24"/>
              </w:rPr>
              <w:t>No hay cambio</w:t>
            </w:r>
          </w:p>
        </w:tc>
      </w:tr>
      <w:tr w:rsidR="008716F8" w:rsidRPr="00FD01F4" w:rsidTr="003A696A">
        <w:tc>
          <w:tcPr>
            <w:tcW w:w="2518" w:type="dxa"/>
          </w:tcPr>
          <w:p w:rsidR="008716F8" w:rsidRPr="00FD01F4" w:rsidRDefault="008716F8" w:rsidP="003A696A">
            <w:pPr>
              <w:rPr>
                <w:rFonts w:ascii="Arial" w:hAnsi="Arial" w:cs="Arial"/>
                <w:b/>
                <w:color w:val="000000"/>
                <w:sz w:val="24"/>
                <w:szCs w:val="24"/>
              </w:rPr>
            </w:pPr>
            <w:r w:rsidRPr="00FD01F4">
              <w:rPr>
                <w:rFonts w:ascii="Arial" w:hAnsi="Arial" w:cs="Arial"/>
                <w:b/>
                <w:color w:val="000000"/>
                <w:sz w:val="24"/>
                <w:szCs w:val="24"/>
              </w:rPr>
              <w:t>Título</w:t>
            </w:r>
          </w:p>
        </w:tc>
        <w:tc>
          <w:tcPr>
            <w:tcW w:w="6536" w:type="dxa"/>
          </w:tcPr>
          <w:p w:rsidR="008716F8" w:rsidRPr="00FD01F4" w:rsidRDefault="008716F8" w:rsidP="003A696A">
            <w:pPr>
              <w:rPr>
                <w:rFonts w:ascii="Arial" w:hAnsi="Arial" w:cs="Arial"/>
                <w:color w:val="000000"/>
                <w:sz w:val="24"/>
                <w:szCs w:val="24"/>
              </w:rPr>
            </w:pPr>
            <w:r>
              <w:rPr>
                <w:rFonts w:ascii="Arial" w:hAnsi="Arial" w:cs="Arial"/>
                <w:color w:val="000000"/>
                <w:sz w:val="24"/>
                <w:szCs w:val="24"/>
              </w:rPr>
              <w:t>Resuelve problemas sobre resortes</w:t>
            </w:r>
          </w:p>
        </w:tc>
      </w:tr>
      <w:tr w:rsidR="008716F8" w:rsidRPr="00FD01F4" w:rsidTr="003A696A">
        <w:tc>
          <w:tcPr>
            <w:tcW w:w="2518" w:type="dxa"/>
          </w:tcPr>
          <w:p w:rsidR="008716F8" w:rsidRPr="00FD01F4" w:rsidRDefault="008716F8" w:rsidP="003A696A">
            <w:pPr>
              <w:rPr>
                <w:rFonts w:ascii="Arial" w:hAnsi="Arial" w:cs="Arial"/>
                <w:b/>
                <w:color w:val="000000"/>
                <w:sz w:val="24"/>
                <w:szCs w:val="24"/>
              </w:rPr>
            </w:pPr>
            <w:r w:rsidRPr="00FD01F4">
              <w:rPr>
                <w:rFonts w:ascii="Arial" w:hAnsi="Arial" w:cs="Arial"/>
                <w:b/>
                <w:color w:val="000000"/>
                <w:sz w:val="24"/>
                <w:szCs w:val="24"/>
              </w:rPr>
              <w:t>Descripción</w:t>
            </w:r>
          </w:p>
        </w:tc>
        <w:tc>
          <w:tcPr>
            <w:tcW w:w="6536" w:type="dxa"/>
          </w:tcPr>
          <w:p w:rsidR="008716F8" w:rsidRPr="00FD01F4" w:rsidRDefault="008716F8" w:rsidP="003A696A">
            <w:pPr>
              <w:rPr>
                <w:rFonts w:ascii="Arial" w:hAnsi="Arial" w:cs="Arial"/>
                <w:color w:val="000000"/>
                <w:sz w:val="24"/>
                <w:szCs w:val="24"/>
              </w:rPr>
            </w:pPr>
            <w:r>
              <w:rPr>
                <w:rFonts w:ascii="Arial" w:hAnsi="Arial" w:cs="Arial"/>
                <w:color w:val="000000"/>
                <w:sz w:val="24"/>
                <w:szCs w:val="24"/>
              </w:rPr>
              <w:t xml:space="preserve">Actividad que permite realizar algunos ejercicios sobre </w:t>
            </w:r>
            <w:r>
              <w:rPr>
                <w:rFonts w:ascii="Arial" w:hAnsi="Arial" w:cs="Arial"/>
                <w:color w:val="000000"/>
                <w:sz w:val="24"/>
                <w:szCs w:val="24"/>
              </w:rPr>
              <w:lastRenderedPageBreak/>
              <w:t>resortes, utilizando la fórmula</w:t>
            </w:r>
          </w:p>
        </w:tc>
      </w:tr>
    </w:tbl>
    <w:p w:rsidR="00210EA4" w:rsidRDefault="00210EA4" w:rsidP="00210EA4">
      <w:pPr>
        <w:shd w:val="clear" w:color="auto" w:fill="FFFFFF"/>
        <w:spacing w:after="0" w:line="345" w:lineRule="atLeast"/>
        <w:rPr>
          <w:rFonts w:ascii="Arial" w:eastAsia="Times New Roman" w:hAnsi="Arial" w:cs="Arial"/>
          <w:color w:val="333333"/>
          <w:lang w:val="es-CO" w:eastAsia="es-CO"/>
        </w:rPr>
      </w:pPr>
    </w:p>
    <w:p w:rsidR="00612696" w:rsidRPr="00612696" w:rsidRDefault="00682E05" w:rsidP="00612696">
      <w:pPr>
        <w:spacing w:after="0"/>
        <w:rPr>
          <w:rFonts w:ascii="Arial" w:hAnsi="Arial" w:cs="Arial"/>
          <w:b/>
        </w:rPr>
      </w:pPr>
      <w:r w:rsidRPr="008447ED">
        <w:rPr>
          <w:rFonts w:ascii="Arial" w:hAnsi="Arial" w:cs="Arial"/>
          <w:highlight w:val="yellow"/>
        </w:rPr>
        <w:t>[SECCIÓN 2]</w:t>
      </w:r>
      <w:r w:rsidRPr="008447ED">
        <w:rPr>
          <w:rFonts w:ascii="Arial" w:hAnsi="Arial" w:cs="Arial"/>
        </w:rPr>
        <w:t xml:space="preserve"> </w:t>
      </w:r>
      <w:r>
        <w:rPr>
          <w:rFonts w:ascii="Arial" w:hAnsi="Arial" w:cs="Arial"/>
          <w:b/>
        </w:rPr>
        <w:t>3.2</w:t>
      </w:r>
      <w:r w:rsidRPr="008447ED">
        <w:rPr>
          <w:rFonts w:ascii="Arial" w:hAnsi="Arial" w:cs="Arial"/>
          <w:b/>
        </w:rPr>
        <w:t xml:space="preserve"> </w:t>
      </w:r>
      <w:r>
        <w:rPr>
          <w:rFonts w:ascii="Arial" w:hAnsi="Arial" w:cs="Arial"/>
          <w:b/>
        </w:rPr>
        <w:t>Consolidación</w:t>
      </w:r>
    </w:p>
    <w:p w:rsidR="00612696" w:rsidRPr="00612696" w:rsidRDefault="00612696" w:rsidP="00612696">
      <w:pPr>
        <w:shd w:val="clear" w:color="auto" w:fill="FFFFFF"/>
        <w:spacing w:before="100" w:beforeAutospacing="1" w:after="100" w:afterAutospacing="1"/>
        <w:rPr>
          <w:rFonts w:ascii="Arial" w:eastAsia="Times New Roman" w:hAnsi="Arial" w:cs="Arial"/>
          <w:lang w:val="es-ES" w:eastAsia="es-CO"/>
        </w:rPr>
      </w:pPr>
      <w:r w:rsidRPr="00612696">
        <w:rPr>
          <w:rFonts w:ascii="Arial" w:eastAsia="Times New Roman" w:hAnsi="Arial" w:cs="Arial"/>
          <w:lang w:val="es-ES" w:eastAsia="es-CO"/>
        </w:rPr>
        <w:t>Actividades para consolidar lo que has aprendido en esta sección.</w:t>
      </w:r>
    </w:p>
    <w:p w:rsidR="00682E05" w:rsidRDefault="00682E05" w:rsidP="00682E05">
      <w:pPr>
        <w:spacing w:after="0"/>
        <w:rPr>
          <w:rFonts w:ascii="Arial" w:hAnsi="Arial" w:cs="Arial"/>
          <w:b/>
        </w:rPr>
      </w:pPr>
    </w:p>
    <w:tbl>
      <w:tblPr>
        <w:tblStyle w:val="Tablaconcuadrcula"/>
        <w:tblW w:w="0" w:type="auto"/>
        <w:tblLook w:val="04A0" w:firstRow="1" w:lastRow="0" w:firstColumn="1" w:lastColumn="0" w:noHBand="0" w:noVBand="1"/>
      </w:tblPr>
      <w:tblGrid>
        <w:gridCol w:w="2477"/>
        <w:gridCol w:w="6351"/>
      </w:tblGrid>
      <w:tr w:rsidR="00682E05" w:rsidRPr="00210EA4" w:rsidTr="006551AC">
        <w:tc>
          <w:tcPr>
            <w:tcW w:w="8828" w:type="dxa"/>
            <w:gridSpan w:val="2"/>
            <w:shd w:val="clear" w:color="auto" w:fill="000000" w:themeFill="text1"/>
          </w:tcPr>
          <w:p w:rsidR="00682E05" w:rsidRPr="00210EA4" w:rsidRDefault="00682E05" w:rsidP="006551AC">
            <w:pPr>
              <w:jc w:val="center"/>
              <w:rPr>
                <w:rFonts w:ascii="Arial" w:hAnsi="Arial" w:cs="Arial"/>
                <w:b/>
                <w:color w:val="FFFFFF" w:themeColor="background1"/>
                <w:sz w:val="24"/>
                <w:szCs w:val="24"/>
              </w:rPr>
            </w:pPr>
            <w:r w:rsidRPr="00210EA4">
              <w:rPr>
                <w:rFonts w:ascii="Arial" w:hAnsi="Arial" w:cs="Arial"/>
                <w:b/>
                <w:color w:val="FFFFFF" w:themeColor="background1"/>
                <w:sz w:val="24"/>
                <w:szCs w:val="24"/>
              </w:rPr>
              <w:t>Profundiza: recurso aprovechado</w:t>
            </w:r>
          </w:p>
        </w:tc>
      </w:tr>
      <w:tr w:rsidR="00682E05" w:rsidRPr="00210EA4" w:rsidTr="006551AC">
        <w:tc>
          <w:tcPr>
            <w:tcW w:w="2477" w:type="dxa"/>
          </w:tcPr>
          <w:p w:rsidR="00682E05" w:rsidRPr="00210EA4" w:rsidRDefault="00682E05" w:rsidP="006551AC">
            <w:pPr>
              <w:rPr>
                <w:rFonts w:ascii="Arial" w:hAnsi="Arial" w:cs="Arial"/>
                <w:b/>
                <w:color w:val="000000"/>
                <w:sz w:val="24"/>
                <w:szCs w:val="24"/>
              </w:rPr>
            </w:pPr>
            <w:r w:rsidRPr="00210EA4">
              <w:rPr>
                <w:rFonts w:ascii="Arial" w:hAnsi="Arial" w:cs="Arial"/>
                <w:b/>
                <w:color w:val="000000"/>
                <w:sz w:val="24"/>
                <w:szCs w:val="24"/>
              </w:rPr>
              <w:t>Código</w:t>
            </w:r>
          </w:p>
        </w:tc>
        <w:tc>
          <w:tcPr>
            <w:tcW w:w="6351" w:type="dxa"/>
          </w:tcPr>
          <w:p w:rsidR="00682E05" w:rsidRPr="00210EA4" w:rsidRDefault="00682E05" w:rsidP="006551AC">
            <w:pPr>
              <w:rPr>
                <w:rFonts w:ascii="Arial" w:hAnsi="Arial" w:cs="Arial"/>
                <w:b/>
                <w:color w:val="000000"/>
                <w:sz w:val="24"/>
                <w:szCs w:val="24"/>
              </w:rPr>
            </w:pPr>
            <w:r>
              <w:rPr>
                <w:rFonts w:ascii="Arial" w:hAnsi="Arial" w:cs="Arial"/>
                <w:color w:val="000000"/>
                <w:sz w:val="24"/>
                <w:szCs w:val="24"/>
              </w:rPr>
              <w:t>CN_07_11_REC</w:t>
            </w:r>
            <w:r w:rsidR="001D5AF7">
              <w:rPr>
                <w:rFonts w:ascii="Arial" w:hAnsi="Arial" w:cs="Arial"/>
                <w:color w:val="000000"/>
                <w:sz w:val="24"/>
                <w:szCs w:val="24"/>
              </w:rPr>
              <w:t>110</w:t>
            </w:r>
          </w:p>
        </w:tc>
      </w:tr>
      <w:tr w:rsidR="00682E05" w:rsidRPr="00210EA4" w:rsidTr="006551AC">
        <w:tc>
          <w:tcPr>
            <w:tcW w:w="2477" w:type="dxa"/>
          </w:tcPr>
          <w:p w:rsidR="00682E05" w:rsidRPr="00210EA4" w:rsidRDefault="00682E05" w:rsidP="006551AC">
            <w:pPr>
              <w:rPr>
                <w:rFonts w:ascii="Arial" w:hAnsi="Arial" w:cs="Arial"/>
                <w:color w:val="000000"/>
                <w:sz w:val="24"/>
                <w:szCs w:val="24"/>
              </w:rPr>
            </w:pPr>
            <w:r w:rsidRPr="00210EA4">
              <w:rPr>
                <w:rFonts w:ascii="Arial" w:hAnsi="Arial" w:cs="Arial"/>
                <w:b/>
                <w:color w:val="000000"/>
                <w:sz w:val="24"/>
                <w:szCs w:val="24"/>
              </w:rPr>
              <w:t>Ubicación en Aula Planeta</w:t>
            </w:r>
          </w:p>
        </w:tc>
        <w:tc>
          <w:tcPr>
            <w:tcW w:w="6351" w:type="dxa"/>
          </w:tcPr>
          <w:p w:rsidR="00682E05" w:rsidRPr="00210EA4" w:rsidRDefault="00682E05" w:rsidP="00682E05">
            <w:pPr>
              <w:rPr>
                <w:rFonts w:ascii="Arial" w:hAnsi="Arial" w:cs="Arial"/>
                <w:color w:val="000000"/>
                <w:sz w:val="24"/>
                <w:szCs w:val="24"/>
              </w:rPr>
            </w:pPr>
            <w:r>
              <w:rPr>
                <w:rFonts w:ascii="Arial" w:hAnsi="Arial" w:cs="Arial"/>
                <w:color w:val="000000"/>
                <w:sz w:val="24"/>
                <w:szCs w:val="24"/>
              </w:rPr>
              <w:t>2ESO/tecnología/máquinas simples/plano inclinado/profundiza/plano inclinado</w:t>
            </w:r>
          </w:p>
        </w:tc>
      </w:tr>
      <w:tr w:rsidR="00682E05" w:rsidRPr="00210EA4" w:rsidTr="006551AC">
        <w:tc>
          <w:tcPr>
            <w:tcW w:w="2477" w:type="dxa"/>
          </w:tcPr>
          <w:p w:rsidR="00682E05" w:rsidRPr="00210EA4" w:rsidRDefault="00682E05" w:rsidP="006551AC">
            <w:pPr>
              <w:rPr>
                <w:rFonts w:ascii="Arial" w:hAnsi="Arial" w:cs="Arial"/>
                <w:color w:val="000000"/>
                <w:sz w:val="24"/>
                <w:szCs w:val="24"/>
              </w:rPr>
            </w:pPr>
            <w:r w:rsidRPr="00FD01F4">
              <w:rPr>
                <w:rFonts w:ascii="Arial" w:hAnsi="Arial" w:cs="Arial"/>
                <w:b/>
                <w:color w:val="000000"/>
                <w:sz w:val="24"/>
                <w:szCs w:val="24"/>
              </w:rPr>
              <w:t>Cambio (descripción o capturas de pantallas)</w:t>
            </w:r>
          </w:p>
        </w:tc>
        <w:tc>
          <w:tcPr>
            <w:tcW w:w="6351" w:type="dxa"/>
          </w:tcPr>
          <w:p w:rsidR="00682E05" w:rsidRDefault="00682E05" w:rsidP="006551AC">
            <w:pPr>
              <w:rPr>
                <w:rFonts w:ascii="Arial" w:hAnsi="Arial" w:cs="Arial"/>
                <w:color w:val="000000"/>
                <w:sz w:val="24"/>
                <w:szCs w:val="24"/>
              </w:rPr>
            </w:pPr>
            <w:r>
              <w:rPr>
                <w:noProof/>
                <w:lang w:val="es-ES" w:eastAsia="es-ES"/>
              </w:rPr>
              <w:drawing>
                <wp:anchor distT="0" distB="0" distL="114300" distR="114300" simplePos="0" relativeHeight="251680768" behindDoc="0" locked="0" layoutInCell="1" allowOverlap="1" wp14:anchorId="3D397A39" wp14:editId="6112C036">
                  <wp:simplePos x="0" y="0"/>
                  <wp:positionH relativeFrom="column">
                    <wp:posOffset>23495</wp:posOffset>
                  </wp:positionH>
                  <wp:positionV relativeFrom="paragraph">
                    <wp:posOffset>83185</wp:posOffset>
                  </wp:positionV>
                  <wp:extent cx="1533525" cy="1152485"/>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4531" cy="115324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2E05" w:rsidRDefault="00682E05" w:rsidP="006551AC">
            <w:pPr>
              <w:rPr>
                <w:rFonts w:ascii="Arial" w:hAnsi="Arial" w:cs="Arial"/>
                <w:color w:val="000000"/>
                <w:sz w:val="24"/>
                <w:szCs w:val="24"/>
              </w:rPr>
            </w:pPr>
          </w:p>
          <w:p w:rsidR="00682E05" w:rsidRDefault="00682E05" w:rsidP="006551AC">
            <w:pPr>
              <w:rPr>
                <w:rFonts w:ascii="Arial" w:hAnsi="Arial" w:cs="Arial"/>
                <w:color w:val="000000"/>
                <w:sz w:val="24"/>
                <w:szCs w:val="24"/>
              </w:rPr>
            </w:pPr>
          </w:p>
          <w:p w:rsidR="00682E05" w:rsidRDefault="00682E05" w:rsidP="006551AC">
            <w:pPr>
              <w:rPr>
                <w:rFonts w:ascii="Arial" w:hAnsi="Arial" w:cs="Arial"/>
                <w:color w:val="000000"/>
                <w:sz w:val="24"/>
                <w:szCs w:val="24"/>
              </w:rPr>
            </w:pPr>
          </w:p>
          <w:p w:rsidR="00682E05" w:rsidRDefault="00682E05" w:rsidP="006551AC">
            <w:pPr>
              <w:rPr>
                <w:rFonts w:ascii="Arial" w:hAnsi="Arial" w:cs="Arial"/>
                <w:color w:val="000000"/>
                <w:sz w:val="24"/>
                <w:szCs w:val="24"/>
              </w:rPr>
            </w:pPr>
          </w:p>
          <w:p w:rsidR="00682E05" w:rsidRDefault="00682E05" w:rsidP="006551AC">
            <w:pPr>
              <w:rPr>
                <w:rFonts w:ascii="Arial" w:hAnsi="Arial" w:cs="Arial"/>
                <w:color w:val="000000"/>
                <w:sz w:val="24"/>
                <w:szCs w:val="24"/>
              </w:rPr>
            </w:pPr>
          </w:p>
          <w:p w:rsidR="00682E05" w:rsidRDefault="00682E05" w:rsidP="006551AC">
            <w:pPr>
              <w:rPr>
                <w:rFonts w:ascii="Arial" w:hAnsi="Arial" w:cs="Arial"/>
                <w:color w:val="000000"/>
                <w:sz w:val="24"/>
                <w:szCs w:val="24"/>
              </w:rPr>
            </w:pPr>
          </w:p>
          <w:p w:rsidR="00682E05" w:rsidRDefault="00682E05" w:rsidP="006551AC">
            <w:pPr>
              <w:rPr>
                <w:rFonts w:ascii="Arial" w:hAnsi="Arial" w:cs="Arial"/>
                <w:color w:val="000000"/>
                <w:sz w:val="24"/>
                <w:szCs w:val="24"/>
              </w:rPr>
            </w:pPr>
          </w:p>
          <w:p w:rsidR="00682E05" w:rsidRDefault="00682E05" w:rsidP="006551AC">
            <w:pPr>
              <w:rPr>
                <w:rFonts w:ascii="Arial" w:hAnsi="Arial" w:cs="Arial"/>
                <w:color w:val="000000"/>
                <w:sz w:val="24"/>
                <w:szCs w:val="24"/>
              </w:rPr>
            </w:pPr>
            <w:r>
              <w:rPr>
                <w:rFonts w:ascii="Arial" w:hAnsi="Arial" w:cs="Arial"/>
                <w:color w:val="000000"/>
                <w:sz w:val="24"/>
                <w:szCs w:val="24"/>
              </w:rPr>
              <w:t xml:space="preserve">Quitar el título y la descripción y colocar la que aparece en la información </w:t>
            </w:r>
            <w:commentRangeStart w:id="634"/>
            <w:r>
              <w:rPr>
                <w:rFonts w:ascii="Arial" w:hAnsi="Arial" w:cs="Arial"/>
                <w:color w:val="000000"/>
                <w:sz w:val="24"/>
                <w:szCs w:val="24"/>
              </w:rPr>
              <w:t>dentro del recuadro.</w:t>
            </w:r>
            <w:commentRangeEnd w:id="634"/>
            <w:r w:rsidR="001577D5">
              <w:rPr>
                <w:rStyle w:val="Refdecomentario"/>
                <w:rFonts w:ascii="Calibri" w:eastAsia="Calibri" w:hAnsi="Calibri" w:cs="Times New Roman"/>
              </w:rPr>
              <w:commentReference w:id="634"/>
            </w:r>
          </w:p>
          <w:p w:rsidR="00682E05" w:rsidRPr="00210EA4" w:rsidRDefault="00682E05" w:rsidP="006551AC">
            <w:pPr>
              <w:rPr>
                <w:rFonts w:ascii="Arial" w:hAnsi="Arial" w:cs="Arial"/>
                <w:color w:val="000000"/>
                <w:sz w:val="24"/>
                <w:szCs w:val="24"/>
              </w:rPr>
            </w:pPr>
          </w:p>
        </w:tc>
      </w:tr>
      <w:tr w:rsidR="00682E05" w:rsidRPr="00210EA4" w:rsidTr="006551AC">
        <w:tc>
          <w:tcPr>
            <w:tcW w:w="2477" w:type="dxa"/>
          </w:tcPr>
          <w:p w:rsidR="00682E05" w:rsidRPr="00210EA4" w:rsidRDefault="00682E05" w:rsidP="006551AC">
            <w:pPr>
              <w:rPr>
                <w:rFonts w:ascii="Arial" w:hAnsi="Arial" w:cs="Arial"/>
                <w:b/>
                <w:color w:val="000000"/>
                <w:sz w:val="24"/>
                <w:szCs w:val="24"/>
              </w:rPr>
            </w:pPr>
            <w:r w:rsidRPr="00210EA4">
              <w:rPr>
                <w:rFonts w:ascii="Arial" w:hAnsi="Arial" w:cs="Arial"/>
                <w:b/>
                <w:color w:val="000000"/>
                <w:sz w:val="24"/>
                <w:szCs w:val="24"/>
              </w:rPr>
              <w:t>Título</w:t>
            </w:r>
          </w:p>
        </w:tc>
        <w:tc>
          <w:tcPr>
            <w:tcW w:w="6351" w:type="dxa"/>
          </w:tcPr>
          <w:p w:rsidR="00682E05" w:rsidRPr="00210EA4" w:rsidRDefault="00682E05" w:rsidP="006551AC">
            <w:pPr>
              <w:rPr>
                <w:rFonts w:ascii="Arial" w:hAnsi="Arial" w:cs="Arial"/>
                <w:color w:val="000000"/>
                <w:sz w:val="24"/>
                <w:szCs w:val="24"/>
              </w:rPr>
            </w:pPr>
            <w:r>
              <w:rPr>
                <w:rFonts w:ascii="Arial" w:hAnsi="Arial" w:cs="Arial"/>
                <w:color w:val="000000"/>
                <w:sz w:val="24"/>
                <w:szCs w:val="24"/>
              </w:rPr>
              <w:t>Fuerzas de contacto</w:t>
            </w:r>
          </w:p>
        </w:tc>
      </w:tr>
      <w:tr w:rsidR="00682E05" w:rsidRPr="00210EA4" w:rsidTr="006551AC">
        <w:tc>
          <w:tcPr>
            <w:tcW w:w="2477" w:type="dxa"/>
          </w:tcPr>
          <w:p w:rsidR="00682E05" w:rsidRPr="00210EA4" w:rsidRDefault="00682E05" w:rsidP="006551AC">
            <w:pPr>
              <w:rPr>
                <w:rFonts w:ascii="Arial" w:hAnsi="Arial" w:cs="Arial"/>
                <w:b/>
                <w:color w:val="000000"/>
                <w:sz w:val="24"/>
                <w:szCs w:val="24"/>
              </w:rPr>
            </w:pPr>
            <w:r w:rsidRPr="00210EA4">
              <w:rPr>
                <w:rFonts w:ascii="Arial" w:hAnsi="Arial" w:cs="Arial"/>
                <w:b/>
                <w:color w:val="000000"/>
                <w:sz w:val="24"/>
                <w:szCs w:val="24"/>
              </w:rPr>
              <w:t>Descripción</w:t>
            </w:r>
          </w:p>
        </w:tc>
        <w:tc>
          <w:tcPr>
            <w:tcW w:w="6351" w:type="dxa"/>
          </w:tcPr>
          <w:p w:rsidR="00682E05" w:rsidRDefault="00682E05" w:rsidP="00682E05">
            <w:pPr>
              <w:rPr>
                <w:rFonts w:ascii="Arial" w:hAnsi="Arial" w:cs="Arial"/>
                <w:color w:val="000000"/>
                <w:sz w:val="24"/>
                <w:szCs w:val="24"/>
              </w:rPr>
            </w:pPr>
            <w:r>
              <w:rPr>
                <w:rFonts w:ascii="Arial" w:hAnsi="Arial" w:cs="Arial"/>
                <w:color w:val="000000"/>
                <w:sz w:val="24"/>
                <w:szCs w:val="24"/>
              </w:rPr>
              <w:t>Interactivo que muestra las fuerzas normal, de empuje y rozamiento y sus variaciones acordes con la inclinación de la superficie de contacto.</w:t>
            </w:r>
          </w:p>
          <w:p w:rsidR="00682E05" w:rsidRPr="00210EA4" w:rsidRDefault="00682E05" w:rsidP="00682E05">
            <w:pPr>
              <w:rPr>
                <w:rFonts w:ascii="Arial" w:hAnsi="Arial" w:cs="Arial"/>
                <w:color w:val="000000"/>
                <w:sz w:val="24"/>
                <w:szCs w:val="24"/>
              </w:rPr>
            </w:pPr>
          </w:p>
        </w:tc>
      </w:tr>
    </w:tbl>
    <w:p w:rsidR="00682E05" w:rsidRDefault="00682E05" w:rsidP="00210EA4">
      <w:pPr>
        <w:shd w:val="clear" w:color="auto" w:fill="FFFFFF"/>
        <w:spacing w:after="0" w:line="345" w:lineRule="atLeast"/>
        <w:rPr>
          <w:rFonts w:ascii="Arial" w:eastAsia="Times New Roman" w:hAnsi="Arial" w:cs="Arial"/>
          <w:color w:val="333333"/>
          <w:lang w:val="es-CO" w:eastAsia="es-CO"/>
        </w:rPr>
      </w:pPr>
    </w:p>
    <w:p w:rsidR="00682E05" w:rsidRPr="00210EA4" w:rsidRDefault="00682E05" w:rsidP="00210EA4">
      <w:pPr>
        <w:shd w:val="clear" w:color="auto" w:fill="FFFFFF"/>
        <w:spacing w:after="0" w:line="345" w:lineRule="atLeast"/>
        <w:rPr>
          <w:rFonts w:ascii="Arial" w:eastAsia="Times New Roman" w:hAnsi="Arial" w:cs="Arial"/>
          <w:color w:val="333333"/>
          <w:lang w:val="es-CO" w:eastAsia="es-CO"/>
        </w:rPr>
      </w:pPr>
    </w:p>
    <w:p w:rsidR="003A696A" w:rsidRDefault="003A696A" w:rsidP="003A696A">
      <w:pPr>
        <w:spacing w:after="0"/>
        <w:rPr>
          <w:rFonts w:ascii="Arial" w:hAnsi="Arial" w:cs="Arial"/>
          <w:b/>
        </w:rPr>
      </w:pPr>
      <w:r w:rsidRPr="008447ED">
        <w:rPr>
          <w:rFonts w:ascii="Arial" w:hAnsi="Arial" w:cs="Arial"/>
          <w:highlight w:val="yellow"/>
        </w:rPr>
        <w:t>[SECCIÓN 2]</w:t>
      </w:r>
      <w:r w:rsidRPr="008447ED">
        <w:rPr>
          <w:rFonts w:ascii="Arial" w:hAnsi="Arial" w:cs="Arial"/>
        </w:rPr>
        <w:t xml:space="preserve"> </w:t>
      </w:r>
      <w:r>
        <w:rPr>
          <w:rFonts w:ascii="Arial" w:hAnsi="Arial" w:cs="Arial"/>
          <w:b/>
        </w:rPr>
        <w:t>3.</w:t>
      </w:r>
      <w:r w:rsidR="00682E05">
        <w:rPr>
          <w:rFonts w:ascii="Arial" w:hAnsi="Arial" w:cs="Arial"/>
          <w:b/>
        </w:rPr>
        <w:t>3</w:t>
      </w:r>
      <w:r>
        <w:rPr>
          <w:rFonts w:ascii="Arial" w:hAnsi="Arial" w:cs="Arial"/>
          <w:b/>
        </w:rPr>
        <w:t xml:space="preserve"> Fuerzas a distancia</w:t>
      </w:r>
    </w:p>
    <w:p w:rsidR="003A696A" w:rsidRDefault="003A696A" w:rsidP="003A696A">
      <w:pPr>
        <w:shd w:val="clear" w:color="auto" w:fill="FFFFFF"/>
        <w:spacing w:before="100" w:beforeAutospacing="1" w:after="100" w:afterAutospacing="1"/>
        <w:rPr>
          <w:rFonts w:ascii="Arial" w:eastAsia="Times New Roman" w:hAnsi="Arial" w:cs="Arial"/>
          <w:b/>
          <w:lang w:val="es-ES" w:eastAsia="es-CO"/>
        </w:rPr>
      </w:pPr>
      <w:r w:rsidRPr="003A696A">
        <w:rPr>
          <w:rFonts w:ascii="Arial" w:eastAsia="Times New Roman" w:hAnsi="Arial" w:cs="Arial"/>
          <w:lang w:val="es-ES" w:eastAsia="es-CO"/>
        </w:rPr>
        <w:t xml:space="preserve">Las </w:t>
      </w:r>
      <w:r w:rsidRPr="003A696A">
        <w:rPr>
          <w:rFonts w:ascii="Arial" w:eastAsia="Times New Roman" w:hAnsi="Arial" w:cs="Arial"/>
          <w:b/>
          <w:bCs/>
          <w:lang w:val="es-ES" w:eastAsia="es-CO"/>
        </w:rPr>
        <w:t>fuerzas a distancia</w:t>
      </w:r>
      <w:r w:rsidRPr="003A696A">
        <w:rPr>
          <w:rFonts w:ascii="Arial" w:eastAsia="Times New Roman" w:hAnsi="Arial" w:cs="Arial"/>
          <w:lang w:val="es-ES" w:eastAsia="es-CO"/>
        </w:rPr>
        <w:t xml:space="preserve"> son las que actúan sin que haya contacto entre el cuerpo que ejerce la fuerza y el que la recibe. Existen diferentes tipos de fuerzas a distancia, entre las que podemos </w:t>
      </w:r>
      <w:r w:rsidR="00AD01E9">
        <w:rPr>
          <w:rFonts w:ascii="Arial" w:eastAsia="Times New Roman" w:hAnsi="Arial" w:cs="Arial"/>
          <w:lang w:val="es-ES" w:eastAsia="es-CO"/>
        </w:rPr>
        <w:t>destacar</w:t>
      </w:r>
      <w:r w:rsidRPr="003A696A">
        <w:rPr>
          <w:rFonts w:ascii="Arial" w:eastAsia="Times New Roman" w:hAnsi="Arial" w:cs="Arial"/>
          <w:lang w:val="es-ES" w:eastAsia="es-CO"/>
        </w:rPr>
        <w:t>:</w:t>
      </w:r>
      <w:r w:rsidR="00AD01E9">
        <w:rPr>
          <w:rFonts w:ascii="Arial" w:eastAsia="Times New Roman" w:hAnsi="Arial" w:cs="Arial"/>
          <w:lang w:val="es-ES" w:eastAsia="es-CO"/>
        </w:rPr>
        <w:t xml:space="preserve"> la fuerza</w:t>
      </w:r>
      <w:r>
        <w:rPr>
          <w:rFonts w:ascii="Arial" w:eastAsia="Times New Roman" w:hAnsi="Arial" w:cs="Arial"/>
          <w:lang w:val="es-ES" w:eastAsia="es-CO"/>
        </w:rPr>
        <w:t xml:space="preserve"> </w:t>
      </w:r>
      <w:r w:rsidR="00AD01E9">
        <w:rPr>
          <w:rFonts w:ascii="Arial" w:eastAsia="Times New Roman" w:hAnsi="Arial" w:cs="Arial"/>
          <w:b/>
          <w:lang w:val="es-ES" w:eastAsia="es-CO"/>
        </w:rPr>
        <w:t xml:space="preserve">gravitacional, </w:t>
      </w:r>
      <w:r w:rsidR="00AD01E9">
        <w:rPr>
          <w:rFonts w:ascii="Arial" w:eastAsia="Times New Roman" w:hAnsi="Arial" w:cs="Arial"/>
          <w:lang w:val="es-ES" w:eastAsia="es-CO"/>
        </w:rPr>
        <w:t xml:space="preserve">la fuerza </w:t>
      </w:r>
      <w:r w:rsidR="00DC2E0F">
        <w:rPr>
          <w:rFonts w:ascii="Arial" w:eastAsia="Times New Roman" w:hAnsi="Arial" w:cs="Arial"/>
          <w:b/>
          <w:lang w:val="es-ES" w:eastAsia="es-CO"/>
        </w:rPr>
        <w:t>eléctrica</w:t>
      </w:r>
      <w:r w:rsidR="00AD01E9">
        <w:rPr>
          <w:rFonts w:ascii="Arial" w:eastAsia="Times New Roman" w:hAnsi="Arial" w:cs="Arial"/>
          <w:b/>
          <w:lang w:val="es-ES" w:eastAsia="es-CO"/>
        </w:rPr>
        <w:t xml:space="preserve"> </w:t>
      </w:r>
      <w:del w:id="635" w:author="ASISTENTE ALEJO" w:date="2015-04-23T23:46:00Z">
        <w:r w:rsidR="00AD01E9" w:rsidDel="001577D5">
          <w:rPr>
            <w:rFonts w:ascii="Arial" w:eastAsia="Times New Roman" w:hAnsi="Arial" w:cs="Arial"/>
            <w:lang w:val="es-ES" w:eastAsia="es-CO"/>
          </w:rPr>
          <w:delText xml:space="preserve"> </w:delText>
        </w:r>
      </w:del>
      <w:r w:rsidR="00AD01E9">
        <w:rPr>
          <w:rFonts w:ascii="Arial" w:eastAsia="Times New Roman" w:hAnsi="Arial" w:cs="Arial"/>
          <w:lang w:val="es-ES" w:eastAsia="es-CO"/>
        </w:rPr>
        <w:t xml:space="preserve">y la fuerza </w:t>
      </w:r>
      <w:r w:rsidR="00DC2E0F">
        <w:rPr>
          <w:rFonts w:ascii="Arial" w:eastAsia="Times New Roman" w:hAnsi="Arial" w:cs="Arial"/>
          <w:b/>
          <w:lang w:val="es-ES" w:eastAsia="es-CO"/>
        </w:rPr>
        <w:t>magnética</w:t>
      </w:r>
    </w:p>
    <w:tbl>
      <w:tblPr>
        <w:tblStyle w:val="Tablaconcuadrcula"/>
        <w:tblW w:w="0" w:type="auto"/>
        <w:tblLook w:val="04A0" w:firstRow="1" w:lastRow="0" w:firstColumn="1" w:lastColumn="0" w:noHBand="0" w:noVBand="1"/>
      </w:tblPr>
      <w:tblGrid>
        <w:gridCol w:w="2485"/>
        <w:gridCol w:w="6343"/>
      </w:tblGrid>
      <w:tr w:rsidR="00573546" w:rsidRPr="00573546" w:rsidTr="00AD01E9">
        <w:tc>
          <w:tcPr>
            <w:tcW w:w="8828" w:type="dxa"/>
            <w:gridSpan w:val="2"/>
            <w:shd w:val="clear" w:color="auto" w:fill="0D0D0D" w:themeFill="text1" w:themeFillTint="F2"/>
          </w:tcPr>
          <w:p w:rsidR="00573546" w:rsidRPr="00573546" w:rsidRDefault="00573546" w:rsidP="00051DBD">
            <w:pPr>
              <w:jc w:val="center"/>
              <w:rPr>
                <w:rFonts w:ascii="Arial" w:hAnsi="Arial" w:cs="Arial"/>
                <w:b/>
                <w:color w:val="FFFFFF" w:themeColor="background1"/>
                <w:sz w:val="24"/>
                <w:szCs w:val="24"/>
              </w:rPr>
            </w:pPr>
            <w:r w:rsidRPr="00573546">
              <w:rPr>
                <w:rFonts w:ascii="Arial" w:hAnsi="Arial" w:cs="Arial"/>
                <w:b/>
                <w:color w:val="FFFFFF" w:themeColor="background1"/>
                <w:sz w:val="24"/>
                <w:szCs w:val="24"/>
              </w:rPr>
              <w:t>Imagen (fotografía, gráfica o ilustración)</w:t>
            </w:r>
          </w:p>
        </w:tc>
      </w:tr>
      <w:tr w:rsidR="00573546" w:rsidRPr="00573546" w:rsidTr="00AD01E9">
        <w:tc>
          <w:tcPr>
            <w:tcW w:w="2485" w:type="dxa"/>
          </w:tcPr>
          <w:p w:rsidR="00573546" w:rsidRPr="00573546" w:rsidRDefault="00573546" w:rsidP="00051DBD">
            <w:pPr>
              <w:rPr>
                <w:rFonts w:ascii="Arial" w:hAnsi="Arial" w:cs="Arial"/>
                <w:b/>
                <w:color w:val="000000"/>
                <w:sz w:val="24"/>
                <w:szCs w:val="24"/>
              </w:rPr>
            </w:pPr>
            <w:r w:rsidRPr="00573546">
              <w:rPr>
                <w:rFonts w:ascii="Arial" w:hAnsi="Arial" w:cs="Arial"/>
                <w:b/>
                <w:color w:val="000000"/>
                <w:sz w:val="24"/>
                <w:szCs w:val="24"/>
              </w:rPr>
              <w:t>Código</w:t>
            </w:r>
          </w:p>
        </w:tc>
        <w:tc>
          <w:tcPr>
            <w:tcW w:w="6343" w:type="dxa"/>
          </w:tcPr>
          <w:p w:rsidR="00573546" w:rsidRPr="00573546" w:rsidRDefault="00573546" w:rsidP="00051DBD">
            <w:pPr>
              <w:rPr>
                <w:rFonts w:ascii="Arial" w:hAnsi="Arial" w:cs="Arial"/>
                <w:b/>
                <w:color w:val="000000"/>
                <w:sz w:val="24"/>
                <w:szCs w:val="24"/>
              </w:rPr>
            </w:pPr>
            <w:r w:rsidRPr="00573546">
              <w:rPr>
                <w:rFonts w:ascii="Arial" w:hAnsi="Arial" w:cs="Arial"/>
                <w:color w:val="000000"/>
                <w:sz w:val="24"/>
                <w:szCs w:val="24"/>
              </w:rPr>
              <w:t>CN_07_11</w:t>
            </w:r>
            <w:r w:rsidR="001D5AF7">
              <w:rPr>
                <w:rFonts w:ascii="Arial" w:hAnsi="Arial" w:cs="Arial"/>
                <w:color w:val="000000"/>
                <w:sz w:val="24"/>
                <w:szCs w:val="24"/>
              </w:rPr>
              <w:t>_IMG18</w:t>
            </w:r>
          </w:p>
        </w:tc>
      </w:tr>
      <w:tr w:rsidR="00573546" w:rsidRPr="00573546" w:rsidTr="00AD01E9">
        <w:tc>
          <w:tcPr>
            <w:tcW w:w="2485" w:type="dxa"/>
          </w:tcPr>
          <w:p w:rsidR="00573546" w:rsidRPr="00573546" w:rsidRDefault="00573546" w:rsidP="00051DBD">
            <w:pPr>
              <w:rPr>
                <w:rFonts w:ascii="Arial" w:hAnsi="Arial" w:cs="Arial"/>
                <w:color w:val="000000"/>
                <w:sz w:val="24"/>
                <w:szCs w:val="24"/>
              </w:rPr>
            </w:pPr>
            <w:r w:rsidRPr="00573546">
              <w:rPr>
                <w:rFonts w:ascii="Arial" w:hAnsi="Arial" w:cs="Arial"/>
                <w:b/>
                <w:color w:val="000000"/>
                <w:sz w:val="24"/>
                <w:szCs w:val="24"/>
              </w:rPr>
              <w:t>Descripción</w:t>
            </w:r>
          </w:p>
        </w:tc>
        <w:tc>
          <w:tcPr>
            <w:tcW w:w="6343" w:type="dxa"/>
          </w:tcPr>
          <w:p w:rsidR="00573546" w:rsidRPr="00573546" w:rsidRDefault="00573546" w:rsidP="00051DBD">
            <w:pPr>
              <w:rPr>
                <w:rFonts w:ascii="Arial" w:hAnsi="Arial" w:cs="Arial"/>
                <w:color w:val="000000"/>
                <w:sz w:val="24"/>
                <w:szCs w:val="24"/>
              </w:rPr>
            </w:pPr>
            <w:r>
              <w:rPr>
                <w:rFonts w:ascii="Arial" w:hAnsi="Arial" w:cs="Arial"/>
                <w:color w:val="000000"/>
                <w:sz w:val="24"/>
                <w:szCs w:val="24"/>
              </w:rPr>
              <w:t>Acción de las fuerzas a distancia</w:t>
            </w:r>
          </w:p>
        </w:tc>
      </w:tr>
      <w:tr w:rsidR="00573546" w:rsidRPr="00573546" w:rsidTr="00AD01E9">
        <w:tc>
          <w:tcPr>
            <w:tcW w:w="2485" w:type="dxa"/>
          </w:tcPr>
          <w:p w:rsidR="00573546" w:rsidRPr="00573546" w:rsidRDefault="00573546" w:rsidP="00051DBD">
            <w:pPr>
              <w:rPr>
                <w:rFonts w:ascii="Arial" w:hAnsi="Arial" w:cs="Arial"/>
                <w:color w:val="000000"/>
                <w:sz w:val="24"/>
                <w:szCs w:val="24"/>
              </w:rPr>
            </w:pPr>
            <w:r w:rsidRPr="00573546">
              <w:rPr>
                <w:rFonts w:ascii="Arial" w:hAnsi="Arial" w:cs="Arial"/>
                <w:b/>
                <w:color w:val="000000"/>
                <w:sz w:val="24"/>
                <w:szCs w:val="24"/>
              </w:rPr>
              <w:t xml:space="preserve">Código </w:t>
            </w:r>
            <w:proofErr w:type="spellStart"/>
            <w:r w:rsidRPr="00573546">
              <w:rPr>
                <w:rFonts w:ascii="Arial" w:hAnsi="Arial" w:cs="Arial"/>
                <w:b/>
                <w:color w:val="000000"/>
                <w:sz w:val="24"/>
                <w:szCs w:val="24"/>
              </w:rPr>
              <w:t>Shutterstock</w:t>
            </w:r>
            <w:proofErr w:type="spellEnd"/>
            <w:r w:rsidRPr="00573546">
              <w:rPr>
                <w:rFonts w:ascii="Arial" w:hAnsi="Arial" w:cs="Arial"/>
                <w:b/>
                <w:color w:val="000000"/>
                <w:sz w:val="24"/>
                <w:szCs w:val="24"/>
              </w:rPr>
              <w:t xml:space="preserve"> (o URL o la ruta en </w:t>
            </w:r>
            <w:proofErr w:type="spellStart"/>
            <w:r w:rsidRPr="00573546">
              <w:rPr>
                <w:rFonts w:ascii="Arial" w:hAnsi="Arial" w:cs="Arial"/>
                <w:b/>
                <w:color w:val="000000"/>
                <w:sz w:val="24"/>
                <w:szCs w:val="24"/>
              </w:rPr>
              <w:t>AulaPlaneta</w:t>
            </w:r>
            <w:proofErr w:type="spellEnd"/>
            <w:r w:rsidRPr="00573546">
              <w:rPr>
                <w:rFonts w:ascii="Arial" w:hAnsi="Arial" w:cs="Arial"/>
                <w:b/>
                <w:color w:val="000000"/>
                <w:sz w:val="24"/>
                <w:szCs w:val="24"/>
              </w:rPr>
              <w:t>)</w:t>
            </w:r>
          </w:p>
        </w:tc>
        <w:tc>
          <w:tcPr>
            <w:tcW w:w="6343" w:type="dxa"/>
          </w:tcPr>
          <w:p w:rsidR="00573546" w:rsidRDefault="00573546" w:rsidP="00051DBD">
            <w:pPr>
              <w:rPr>
                <w:rFonts w:ascii="Arial" w:hAnsi="Arial" w:cs="Arial"/>
                <w:color w:val="333333"/>
                <w:sz w:val="24"/>
                <w:szCs w:val="24"/>
                <w:shd w:val="clear" w:color="auto" w:fill="FFFFFF"/>
              </w:rPr>
            </w:pPr>
            <w:r w:rsidRPr="00573546">
              <w:rPr>
                <w:rFonts w:ascii="Arial" w:hAnsi="Arial" w:cs="Arial"/>
                <w:color w:val="333333"/>
                <w:sz w:val="24"/>
                <w:szCs w:val="24"/>
                <w:shd w:val="clear" w:color="auto" w:fill="FFFFFF"/>
              </w:rPr>
              <w:t>34097</w:t>
            </w:r>
          </w:p>
          <w:p w:rsidR="00573546" w:rsidRPr="00573546" w:rsidRDefault="00573546" w:rsidP="00051DBD">
            <w:pPr>
              <w:rPr>
                <w:rFonts w:ascii="Arial" w:hAnsi="Arial" w:cs="Arial"/>
                <w:color w:val="333333"/>
                <w:sz w:val="24"/>
                <w:szCs w:val="24"/>
                <w:shd w:val="clear" w:color="auto" w:fill="FFFFFF"/>
              </w:rPr>
            </w:pPr>
            <w:r w:rsidRPr="00573546">
              <w:rPr>
                <w:rFonts w:ascii="Arial" w:hAnsi="Arial" w:cs="Arial"/>
                <w:color w:val="333333"/>
                <w:sz w:val="24"/>
                <w:szCs w:val="24"/>
                <w:shd w:val="clear" w:color="auto" w:fill="FFFFFF"/>
              </w:rPr>
              <w:t>181980572</w:t>
            </w:r>
          </w:p>
          <w:p w:rsidR="00573546" w:rsidRPr="00573546" w:rsidRDefault="00573546" w:rsidP="00051DBD">
            <w:pPr>
              <w:rPr>
                <w:rFonts w:ascii="Arial" w:hAnsi="Arial" w:cs="Arial"/>
                <w:color w:val="000000"/>
                <w:sz w:val="24"/>
                <w:szCs w:val="24"/>
              </w:rPr>
            </w:pPr>
            <w:r w:rsidRPr="00573546">
              <w:rPr>
                <w:rStyle w:val="apple-converted-space"/>
                <w:rFonts w:ascii="Arial" w:hAnsi="Arial" w:cs="Arial"/>
                <w:color w:val="333333"/>
                <w:sz w:val="24"/>
                <w:szCs w:val="24"/>
                <w:shd w:val="clear" w:color="auto" w:fill="FFFFFF"/>
              </w:rPr>
              <w:t> </w:t>
            </w:r>
            <w:r w:rsidRPr="00573546">
              <w:rPr>
                <w:rFonts w:ascii="Arial" w:hAnsi="Arial" w:cs="Arial"/>
                <w:color w:val="333333"/>
                <w:sz w:val="24"/>
                <w:szCs w:val="24"/>
                <w:shd w:val="clear" w:color="auto" w:fill="FFFFFF"/>
              </w:rPr>
              <w:t>215084938</w:t>
            </w:r>
          </w:p>
        </w:tc>
      </w:tr>
      <w:tr w:rsidR="00573546" w:rsidRPr="00573546" w:rsidTr="00AD01E9">
        <w:tc>
          <w:tcPr>
            <w:tcW w:w="2485" w:type="dxa"/>
          </w:tcPr>
          <w:p w:rsidR="00573546" w:rsidRPr="00573546" w:rsidRDefault="00573546" w:rsidP="00051DBD">
            <w:pPr>
              <w:rPr>
                <w:rFonts w:ascii="Arial" w:hAnsi="Arial" w:cs="Arial"/>
                <w:color w:val="000000"/>
                <w:sz w:val="24"/>
                <w:szCs w:val="24"/>
              </w:rPr>
            </w:pPr>
            <w:r w:rsidRPr="00573546">
              <w:rPr>
                <w:rFonts w:ascii="Arial" w:hAnsi="Arial" w:cs="Arial"/>
                <w:b/>
                <w:color w:val="000000"/>
                <w:sz w:val="24"/>
                <w:szCs w:val="24"/>
              </w:rPr>
              <w:t>Pie de imagen</w:t>
            </w:r>
          </w:p>
        </w:tc>
        <w:tc>
          <w:tcPr>
            <w:tcW w:w="6343" w:type="dxa"/>
          </w:tcPr>
          <w:p w:rsidR="00573546" w:rsidRPr="00573546" w:rsidRDefault="00573546" w:rsidP="00573546">
            <w:pPr>
              <w:rPr>
                <w:rFonts w:ascii="Arial" w:hAnsi="Arial" w:cs="Arial"/>
                <w:color w:val="000000"/>
                <w:sz w:val="24"/>
                <w:szCs w:val="24"/>
              </w:rPr>
            </w:pPr>
            <w:r>
              <w:rPr>
                <w:rFonts w:ascii="Arial" w:hAnsi="Arial" w:cs="Arial"/>
                <w:color w:val="000000"/>
                <w:sz w:val="24"/>
                <w:szCs w:val="24"/>
              </w:rPr>
              <w:t xml:space="preserve">En la primera imagen observas un balón en el aire, el cual va a caer al piso debido a la acción de la gravedad.  </w:t>
            </w:r>
            <w:r>
              <w:rPr>
                <w:rFonts w:ascii="Arial" w:hAnsi="Arial" w:cs="Arial"/>
                <w:color w:val="000000"/>
                <w:sz w:val="24"/>
                <w:szCs w:val="24"/>
              </w:rPr>
              <w:lastRenderedPageBreak/>
              <w:t>En la segunda imagen observas un imán que está ejerciendo</w:t>
            </w:r>
            <w:r w:rsidR="00AD01E9">
              <w:rPr>
                <w:rFonts w:ascii="Arial" w:hAnsi="Arial" w:cs="Arial"/>
                <w:color w:val="000000"/>
                <w:sz w:val="24"/>
                <w:szCs w:val="24"/>
              </w:rPr>
              <w:t xml:space="preserve"> su fuerza de atracción, si cerca se encuentra un elemento metálico, este será atraído por el imán.  En la última imagen observas la fuerza eléctrica que se origina en un rayo.</w:t>
            </w:r>
          </w:p>
        </w:tc>
      </w:tr>
    </w:tbl>
    <w:p w:rsidR="00AD01E9" w:rsidRPr="00210EA4" w:rsidRDefault="00AD01E9" w:rsidP="00AD01E9">
      <w:pPr>
        <w:shd w:val="clear" w:color="auto" w:fill="FFFFFF"/>
        <w:spacing w:before="100" w:beforeAutospacing="1" w:after="100" w:afterAutospacing="1"/>
        <w:rPr>
          <w:rFonts w:ascii="Arial" w:eastAsia="Times New Roman" w:hAnsi="Arial" w:cs="Arial"/>
          <w:lang w:val="es-ES" w:eastAsia="es-CO"/>
        </w:rPr>
      </w:pPr>
      <w:r w:rsidRPr="00210EA4">
        <w:rPr>
          <w:rFonts w:ascii="Arial" w:hAnsi="Arial" w:cs="Arial"/>
          <w:highlight w:val="yellow"/>
        </w:rPr>
        <w:lastRenderedPageBreak/>
        <w:t>[SECCIÓN 3]</w:t>
      </w:r>
      <w:r w:rsidRPr="00210EA4">
        <w:rPr>
          <w:rFonts w:ascii="Arial" w:hAnsi="Arial" w:cs="Arial"/>
        </w:rPr>
        <w:t xml:space="preserve"> </w:t>
      </w:r>
      <w:r w:rsidRPr="00210EA4">
        <w:rPr>
          <w:rFonts w:ascii="Arial" w:hAnsi="Arial" w:cs="Arial"/>
          <w:b/>
        </w:rPr>
        <w:t>3.</w:t>
      </w:r>
      <w:r>
        <w:rPr>
          <w:rFonts w:ascii="Arial" w:hAnsi="Arial" w:cs="Arial"/>
          <w:b/>
        </w:rPr>
        <w:t>2</w:t>
      </w:r>
      <w:r w:rsidRPr="00210EA4">
        <w:rPr>
          <w:rFonts w:ascii="Arial" w:hAnsi="Arial" w:cs="Arial"/>
          <w:b/>
        </w:rPr>
        <w:t>.</w:t>
      </w:r>
      <w:r>
        <w:rPr>
          <w:rFonts w:ascii="Arial" w:hAnsi="Arial" w:cs="Arial"/>
          <w:b/>
        </w:rPr>
        <w:t>1</w:t>
      </w:r>
      <w:r w:rsidRPr="00210EA4">
        <w:rPr>
          <w:rFonts w:ascii="Arial" w:hAnsi="Arial" w:cs="Arial"/>
          <w:b/>
        </w:rPr>
        <w:t xml:space="preserve"> </w:t>
      </w:r>
      <w:r w:rsidRPr="00210EA4">
        <w:rPr>
          <w:rFonts w:ascii="Arial" w:eastAsia="Times New Roman" w:hAnsi="Arial" w:cs="Arial"/>
          <w:b/>
          <w:bCs/>
          <w:color w:val="333333"/>
          <w:lang w:val="es-CO" w:eastAsia="es-CO"/>
        </w:rPr>
        <w:t xml:space="preserve">fuerza </w:t>
      </w:r>
      <w:r>
        <w:rPr>
          <w:rFonts w:ascii="Arial" w:eastAsia="Times New Roman" w:hAnsi="Arial" w:cs="Arial"/>
          <w:b/>
          <w:bCs/>
          <w:color w:val="333333"/>
          <w:lang w:val="es-CO" w:eastAsia="es-CO"/>
        </w:rPr>
        <w:t>gravita</w:t>
      </w:r>
      <w:r w:rsidR="00135B14">
        <w:rPr>
          <w:rFonts w:ascii="Arial" w:eastAsia="Times New Roman" w:hAnsi="Arial" w:cs="Arial"/>
          <w:b/>
          <w:bCs/>
          <w:color w:val="333333"/>
          <w:lang w:val="es-CO" w:eastAsia="es-CO"/>
        </w:rPr>
        <w:t>cional</w:t>
      </w:r>
      <w:ins w:id="636" w:author="napoleon melo chavarro" w:date="2015-03-30T11:28:00Z">
        <w:r w:rsidR="00F14CA7">
          <w:rPr>
            <w:rFonts w:ascii="Arial" w:eastAsia="Times New Roman" w:hAnsi="Arial" w:cs="Arial"/>
            <w:b/>
            <w:bCs/>
            <w:color w:val="333333"/>
            <w:lang w:val="es-CO" w:eastAsia="es-CO"/>
          </w:rPr>
          <w:t xml:space="preserve"> o gravitatoria</w:t>
        </w:r>
      </w:ins>
    </w:p>
    <w:p w:rsidR="00135B14" w:rsidRDefault="00135B14" w:rsidP="003A696A">
      <w:pPr>
        <w:shd w:val="clear" w:color="auto" w:fill="FFFFFF"/>
        <w:spacing w:before="100" w:beforeAutospacing="1" w:after="100" w:afterAutospacing="1"/>
        <w:rPr>
          <w:rStyle w:val="Textoennegrita"/>
          <w:rFonts w:ascii="Arial" w:hAnsi="Arial" w:cs="Arial"/>
          <w:b w:val="0"/>
          <w:lang w:val="es-ES"/>
        </w:rPr>
      </w:pPr>
      <w:r w:rsidRPr="00135B14">
        <w:rPr>
          <w:rStyle w:val="Textoennegrita"/>
          <w:rFonts w:ascii="Arial" w:hAnsi="Arial" w:cs="Arial"/>
          <w:b w:val="0"/>
          <w:lang w:val="es-ES"/>
        </w:rPr>
        <w:t xml:space="preserve">La fuerza gravitacional es una fuerza de atracción que </w:t>
      </w:r>
      <w:r>
        <w:rPr>
          <w:rStyle w:val="Textoennegrita"/>
          <w:rFonts w:ascii="Arial" w:hAnsi="Arial" w:cs="Arial"/>
          <w:b w:val="0"/>
          <w:lang w:val="es-ES"/>
        </w:rPr>
        <w:t xml:space="preserve">surge entre dos cuerpos que tienen </w:t>
      </w:r>
      <w:r>
        <w:rPr>
          <w:rStyle w:val="Textoennegrita"/>
          <w:rFonts w:ascii="Arial" w:hAnsi="Arial" w:cs="Arial"/>
          <w:lang w:val="es-ES"/>
        </w:rPr>
        <w:t xml:space="preserve">masa. </w:t>
      </w:r>
      <w:r w:rsidRPr="00135B14">
        <w:rPr>
          <w:rStyle w:val="Textoennegrita"/>
          <w:rFonts w:ascii="Arial" w:hAnsi="Arial" w:cs="Arial"/>
          <w:b w:val="0"/>
          <w:lang w:val="es-ES"/>
        </w:rPr>
        <w:t xml:space="preserve"> </w:t>
      </w:r>
    </w:p>
    <w:tbl>
      <w:tblPr>
        <w:tblStyle w:val="Tablaconcuadrcula"/>
        <w:tblW w:w="0" w:type="auto"/>
        <w:tblLook w:val="04A0" w:firstRow="1" w:lastRow="0" w:firstColumn="1" w:lastColumn="0" w:noHBand="0" w:noVBand="1"/>
      </w:tblPr>
      <w:tblGrid>
        <w:gridCol w:w="2485"/>
        <w:gridCol w:w="6343"/>
      </w:tblGrid>
      <w:tr w:rsidR="00135B14" w:rsidRPr="00573546" w:rsidTr="00051DBD">
        <w:tc>
          <w:tcPr>
            <w:tcW w:w="8828" w:type="dxa"/>
            <w:gridSpan w:val="2"/>
            <w:shd w:val="clear" w:color="auto" w:fill="0D0D0D" w:themeFill="text1" w:themeFillTint="F2"/>
          </w:tcPr>
          <w:p w:rsidR="00135B14" w:rsidRPr="00573546" w:rsidRDefault="00135B14" w:rsidP="00051DBD">
            <w:pPr>
              <w:jc w:val="center"/>
              <w:rPr>
                <w:rFonts w:ascii="Arial" w:hAnsi="Arial" w:cs="Arial"/>
                <w:b/>
                <w:color w:val="FFFFFF" w:themeColor="background1"/>
                <w:sz w:val="24"/>
                <w:szCs w:val="24"/>
              </w:rPr>
            </w:pPr>
            <w:r w:rsidRPr="00573546">
              <w:rPr>
                <w:rFonts w:ascii="Arial" w:hAnsi="Arial" w:cs="Arial"/>
                <w:b/>
                <w:color w:val="FFFFFF" w:themeColor="background1"/>
                <w:sz w:val="24"/>
                <w:szCs w:val="24"/>
              </w:rPr>
              <w:t>Imagen (fotografía, gráfica o ilustración)</w:t>
            </w:r>
          </w:p>
        </w:tc>
      </w:tr>
      <w:tr w:rsidR="00135B14" w:rsidRPr="00573546" w:rsidTr="00051DBD">
        <w:tc>
          <w:tcPr>
            <w:tcW w:w="2485" w:type="dxa"/>
          </w:tcPr>
          <w:p w:rsidR="00135B14" w:rsidRPr="00573546" w:rsidRDefault="00135B14" w:rsidP="00051DBD">
            <w:pPr>
              <w:rPr>
                <w:rFonts w:ascii="Arial" w:hAnsi="Arial" w:cs="Arial"/>
                <w:b/>
                <w:color w:val="000000"/>
                <w:sz w:val="24"/>
                <w:szCs w:val="24"/>
              </w:rPr>
            </w:pPr>
            <w:r w:rsidRPr="00573546">
              <w:rPr>
                <w:rFonts w:ascii="Arial" w:hAnsi="Arial" w:cs="Arial"/>
                <w:b/>
                <w:color w:val="000000"/>
                <w:sz w:val="24"/>
                <w:szCs w:val="24"/>
              </w:rPr>
              <w:t>Código</w:t>
            </w:r>
          </w:p>
        </w:tc>
        <w:tc>
          <w:tcPr>
            <w:tcW w:w="6343" w:type="dxa"/>
          </w:tcPr>
          <w:p w:rsidR="00135B14" w:rsidRPr="00573546" w:rsidRDefault="00135B14" w:rsidP="00051DBD">
            <w:pPr>
              <w:rPr>
                <w:rFonts w:ascii="Arial" w:hAnsi="Arial" w:cs="Arial"/>
                <w:b/>
                <w:color w:val="000000"/>
                <w:sz w:val="24"/>
                <w:szCs w:val="24"/>
              </w:rPr>
            </w:pPr>
            <w:r w:rsidRPr="00573546">
              <w:rPr>
                <w:rFonts w:ascii="Arial" w:hAnsi="Arial" w:cs="Arial"/>
                <w:color w:val="000000"/>
                <w:sz w:val="24"/>
                <w:szCs w:val="24"/>
              </w:rPr>
              <w:t>CN_07_11</w:t>
            </w:r>
            <w:r w:rsidR="001D5AF7">
              <w:rPr>
                <w:rFonts w:ascii="Arial" w:hAnsi="Arial" w:cs="Arial"/>
                <w:color w:val="000000"/>
                <w:sz w:val="24"/>
                <w:szCs w:val="24"/>
              </w:rPr>
              <w:t>_IMG19</w:t>
            </w:r>
          </w:p>
        </w:tc>
      </w:tr>
      <w:tr w:rsidR="00135B14" w:rsidRPr="00573546" w:rsidTr="00051DBD">
        <w:tc>
          <w:tcPr>
            <w:tcW w:w="2485" w:type="dxa"/>
          </w:tcPr>
          <w:p w:rsidR="00135B14" w:rsidRPr="00573546" w:rsidRDefault="00135B14" w:rsidP="00051DBD">
            <w:pPr>
              <w:rPr>
                <w:rFonts w:ascii="Arial" w:hAnsi="Arial" w:cs="Arial"/>
                <w:color w:val="000000"/>
                <w:sz w:val="24"/>
                <w:szCs w:val="24"/>
              </w:rPr>
            </w:pPr>
            <w:r w:rsidRPr="00573546">
              <w:rPr>
                <w:rFonts w:ascii="Arial" w:hAnsi="Arial" w:cs="Arial"/>
                <w:b/>
                <w:color w:val="000000"/>
                <w:sz w:val="24"/>
                <w:szCs w:val="24"/>
              </w:rPr>
              <w:t>Descripción</w:t>
            </w:r>
          </w:p>
        </w:tc>
        <w:tc>
          <w:tcPr>
            <w:tcW w:w="6343" w:type="dxa"/>
          </w:tcPr>
          <w:p w:rsidR="00135B14" w:rsidRPr="00573546" w:rsidRDefault="00135B14" w:rsidP="00051DBD">
            <w:pPr>
              <w:rPr>
                <w:rFonts w:ascii="Arial" w:hAnsi="Arial" w:cs="Arial"/>
                <w:color w:val="000000"/>
                <w:sz w:val="24"/>
                <w:szCs w:val="24"/>
              </w:rPr>
            </w:pPr>
            <w:r>
              <w:rPr>
                <w:rFonts w:ascii="Arial" w:hAnsi="Arial" w:cs="Arial"/>
                <w:color w:val="000000"/>
                <w:sz w:val="24"/>
                <w:szCs w:val="24"/>
              </w:rPr>
              <w:t>Fuerza gravitacional</w:t>
            </w:r>
          </w:p>
        </w:tc>
      </w:tr>
      <w:tr w:rsidR="00135B14" w:rsidRPr="00573546" w:rsidTr="00051DBD">
        <w:tc>
          <w:tcPr>
            <w:tcW w:w="2485" w:type="dxa"/>
          </w:tcPr>
          <w:p w:rsidR="00135B14" w:rsidRPr="00573546" w:rsidRDefault="00135B14" w:rsidP="00051DBD">
            <w:pPr>
              <w:rPr>
                <w:rFonts w:ascii="Arial" w:hAnsi="Arial" w:cs="Arial"/>
                <w:color w:val="000000"/>
                <w:sz w:val="24"/>
                <w:szCs w:val="24"/>
              </w:rPr>
            </w:pPr>
            <w:r w:rsidRPr="00573546">
              <w:rPr>
                <w:rFonts w:ascii="Arial" w:hAnsi="Arial" w:cs="Arial"/>
                <w:b/>
                <w:color w:val="000000"/>
                <w:sz w:val="24"/>
                <w:szCs w:val="24"/>
              </w:rPr>
              <w:t xml:space="preserve">Código </w:t>
            </w:r>
            <w:proofErr w:type="spellStart"/>
            <w:r w:rsidRPr="00573546">
              <w:rPr>
                <w:rFonts w:ascii="Arial" w:hAnsi="Arial" w:cs="Arial"/>
                <w:b/>
                <w:color w:val="000000"/>
                <w:sz w:val="24"/>
                <w:szCs w:val="24"/>
              </w:rPr>
              <w:t>Shutterstock</w:t>
            </w:r>
            <w:proofErr w:type="spellEnd"/>
            <w:r w:rsidRPr="00573546">
              <w:rPr>
                <w:rFonts w:ascii="Arial" w:hAnsi="Arial" w:cs="Arial"/>
                <w:b/>
                <w:color w:val="000000"/>
                <w:sz w:val="24"/>
                <w:szCs w:val="24"/>
              </w:rPr>
              <w:t xml:space="preserve"> (o URL o la ruta en </w:t>
            </w:r>
            <w:proofErr w:type="spellStart"/>
            <w:r w:rsidRPr="00573546">
              <w:rPr>
                <w:rFonts w:ascii="Arial" w:hAnsi="Arial" w:cs="Arial"/>
                <w:b/>
                <w:color w:val="000000"/>
                <w:sz w:val="24"/>
                <w:szCs w:val="24"/>
              </w:rPr>
              <w:t>AulaPlaneta</w:t>
            </w:r>
            <w:proofErr w:type="spellEnd"/>
            <w:r w:rsidRPr="00573546">
              <w:rPr>
                <w:rFonts w:ascii="Arial" w:hAnsi="Arial" w:cs="Arial"/>
                <w:b/>
                <w:color w:val="000000"/>
                <w:sz w:val="24"/>
                <w:szCs w:val="24"/>
              </w:rPr>
              <w:t>)</w:t>
            </w:r>
          </w:p>
        </w:tc>
        <w:tc>
          <w:tcPr>
            <w:tcW w:w="6343" w:type="dxa"/>
          </w:tcPr>
          <w:p w:rsidR="00135B14" w:rsidRPr="00321405" w:rsidRDefault="00135B14" w:rsidP="00051DBD">
            <w:pPr>
              <w:rPr>
                <w:rFonts w:ascii="Arial" w:hAnsi="Arial" w:cs="Arial"/>
                <w:color w:val="333333"/>
                <w:sz w:val="24"/>
                <w:szCs w:val="24"/>
                <w:shd w:val="clear" w:color="auto" w:fill="FFFFFF"/>
              </w:rPr>
            </w:pPr>
            <w:r w:rsidRPr="00321405">
              <w:rPr>
                <w:rFonts w:ascii="Arial" w:hAnsi="Arial" w:cs="Arial"/>
                <w:color w:val="333333"/>
                <w:sz w:val="24"/>
                <w:szCs w:val="24"/>
                <w:shd w:val="clear" w:color="auto" w:fill="FFFFFF"/>
              </w:rPr>
              <w:t>73943629</w:t>
            </w:r>
          </w:p>
          <w:p w:rsidR="00321405" w:rsidRPr="00573546" w:rsidRDefault="00321405" w:rsidP="00051DBD">
            <w:pPr>
              <w:rPr>
                <w:rFonts w:ascii="Arial" w:hAnsi="Arial" w:cs="Arial"/>
                <w:color w:val="000000"/>
                <w:sz w:val="24"/>
                <w:szCs w:val="24"/>
              </w:rPr>
            </w:pPr>
            <w:r w:rsidRPr="00321405">
              <w:rPr>
                <w:rFonts w:ascii="Arial" w:hAnsi="Arial" w:cs="Arial"/>
                <w:color w:val="333333"/>
                <w:sz w:val="24"/>
                <w:szCs w:val="24"/>
                <w:shd w:val="clear" w:color="auto" w:fill="FFFFFF"/>
              </w:rPr>
              <w:t>123013342</w:t>
            </w:r>
          </w:p>
        </w:tc>
      </w:tr>
      <w:tr w:rsidR="00135B14" w:rsidRPr="00573546" w:rsidTr="00051DBD">
        <w:tc>
          <w:tcPr>
            <w:tcW w:w="2485" w:type="dxa"/>
          </w:tcPr>
          <w:p w:rsidR="00135B14" w:rsidRPr="00573546" w:rsidRDefault="00135B14" w:rsidP="00051DBD">
            <w:pPr>
              <w:rPr>
                <w:rFonts w:ascii="Arial" w:hAnsi="Arial" w:cs="Arial"/>
                <w:color w:val="000000"/>
                <w:sz w:val="24"/>
                <w:szCs w:val="24"/>
              </w:rPr>
            </w:pPr>
            <w:r w:rsidRPr="00573546">
              <w:rPr>
                <w:rFonts w:ascii="Arial" w:hAnsi="Arial" w:cs="Arial"/>
                <w:b/>
                <w:color w:val="000000"/>
                <w:sz w:val="24"/>
                <w:szCs w:val="24"/>
              </w:rPr>
              <w:t>Pie de imagen</w:t>
            </w:r>
          </w:p>
        </w:tc>
        <w:tc>
          <w:tcPr>
            <w:tcW w:w="6343" w:type="dxa"/>
          </w:tcPr>
          <w:p w:rsidR="00321405" w:rsidRDefault="00321405" w:rsidP="00321405">
            <w:pPr>
              <w:shd w:val="clear" w:color="auto" w:fill="FFFFFF"/>
              <w:spacing w:before="100" w:beforeAutospacing="1" w:after="100" w:afterAutospacing="1"/>
              <w:rPr>
                <w:rStyle w:val="Textoennegrita"/>
                <w:rFonts w:ascii="Arial" w:hAnsi="Arial" w:cs="Arial"/>
                <w:b w:val="0"/>
                <w:lang w:val="es-ES"/>
              </w:rPr>
            </w:pPr>
            <w:r>
              <w:rPr>
                <w:rStyle w:val="Textoennegrita"/>
                <w:rFonts w:ascii="Arial" w:hAnsi="Arial" w:cs="Arial"/>
                <w:b w:val="0"/>
                <w:lang w:val="es-ES"/>
              </w:rPr>
              <w:t xml:space="preserve">La fuerza </w:t>
            </w:r>
            <w:r w:rsidRPr="00F14CA7">
              <w:rPr>
                <w:rStyle w:val="Textoennegrita"/>
                <w:rFonts w:ascii="Arial" w:hAnsi="Arial" w:cs="Arial"/>
                <w:lang w:val="es-ES"/>
                <w:rPrChange w:id="637" w:author="napoleon melo chavarro" w:date="2015-03-30T11:28:00Z">
                  <w:rPr>
                    <w:rStyle w:val="Textoennegrita"/>
                    <w:rFonts w:ascii="Arial" w:hAnsi="Arial" w:cs="Arial"/>
                    <w:b w:val="0"/>
                    <w:lang w:val="es-ES"/>
                  </w:rPr>
                </w:rPrChange>
              </w:rPr>
              <w:t>gravitacional</w:t>
            </w:r>
            <w:r>
              <w:rPr>
                <w:rStyle w:val="Textoennegrita"/>
                <w:rFonts w:ascii="Arial" w:hAnsi="Arial" w:cs="Arial"/>
                <w:b w:val="0"/>
                <w:lang w:val="es-ES"/>
              </w:rPr>
              <w:t xml:space="preserve"> </w:t>
            </w:r>
            <w:ins w:id="638" w:author="napoleon melo chavarro" w:date="2015-03-30T11:28:00Z">
              <w:r w:rsidR="00F14CA7">
                <w:rPr>
                  <w:rStyle w:val="Textoennegrita"/>
                  <w:rFonts w:ascii="Arial" w:hAnsi="Arial" w:cs="Arial"/>
                  <w:b w:val="0"/>
                  <w:lang w:val="es-ES"/>
                </w:rPr>
                <w:t xml:space="preserve">o </w:t>
              </w:r>
              <w:r w:rsidR="00F14CA7" w:rsidRPr="00F14CA7">
                <w:rPr>
                  <w:rStyle w:val="Textoennegrita"/>
                  <w:rFonts w:ascii="Arial" w:hAnsi="Arial" w:cs="Arial"/>
                  <w:lang w:val="es-ES"/>
                  <w:rPrChange w:id="639" w:author="napoleon melo chavarro" w:date="2015-03-30T11:28:00Z">
                    <w:rPr>
                      <w:rStyle w:val="Textoennegrita"/>
                      <w:rFonts w:ascii="Arial" w:hAnsi="Arial" w:cs="Arial"/>
                      <w:b w:val="0"/>
                      <w:lang w:val="es-ES"/>
                    </w:rPr>
                  </w:rPrChange>
                </w:rPr>
                <w:t>gravitatoria</w:t>
              </w:r>
              <w:r w:rsidR="00F14CA7">
                <w:rPr>
                  <w:rStyle w:val="Textoennegrita"/>
                  <w:rFonts w:ascii="Arial" w:hAnsi="Arial" w:cs="Arial"/>
                  <w:b w:val="0"/>
                  <w:lang w:val="es-ES"/>
                </w:rPr>
                <w:t xml:space="preserve"> </w:t>
              </w:r>
            </w:ins>
            <w:r>
              <w:rPr>
                <w:rStyle w:val="Textoennegrita"/>
                <w:rFonts w:ascii="Arial" w:hAnsi="Arial" w:cs="Arial"/>
                <w:b w:val="0"/>
                <w:lang w:val="es-ES"/>
              </w:rPr>
              <w:t>e</w:t>
            </w:r>
            <w:r w:rsidRPr="00135B14">
              <w:rPr>
                <w:rStyle w:val="Textoennegrita"/>
                <w:rFonts w:ascii="Arial" w:hAnsi="Arial" w:cs="Arial"/>
                <w:b w:val="0"/>
                <w:lang w:val="es-ES"/>
              </w:rPr>
              <w:t>s una fuerza muy pequeña</w:t>
            </w:r>
            <w:del w:id="640" w:author="ASISTENTE ALEJO" w:date="2015-04-23T23:47:00Z">
              <w:r w:rsidDel="001577D5">
                <w:rPr>
                  <w:rStyle w:val="Textoennegrita"/>
                  <w:rFonts w:ascii="Arial" w:hAnsi="Arial" w:cs="Arial"/>
                  <w:b w:val="0"/>
                  <w:lang w:val="es-ES"/>
                </w:rPr>
                <w:delText>,</w:delText>
              </w:r>
            </w:del>
            <w:r>
              <w:rPr>
                <w:rStyle w:val="Textoennegrita"/>
                <w:rFonts w:ascii="Arial" w:hAnsi="Arial" w:cs="Arial"/>
                <w:b w:val="0"/>
                <w:lang w:val="es-ES"/>
              </w:rPr>
              <w:t xml:space="preserve"> y</w:t>
            </w:r>
            <w:del w:id="641" w:author="ASISTENTE ALEJO" w:date="2015-04-23T23:47:00Z">
              <w:r w:rsidDel="001577D5">
                <w:rPr>
                  <w:rStyle w:val="Textoennegrita"/>
                  <w:rFonts w:ascii="Arial" w:hAnsi="Arial" w:cs="Arial"/>
                  <w:b w:val="0"/>
                  <w:lang w:val="es-ES"/>
                </w:rPr>
                <w:delText>,</w:delText>
              </w:r>
            </w:del>
            <w:r>
              <w:rPr>
                <w:rStyle w:val="Textoennegrita"/>
                <w:rFonts w:ascii="Arial" w:hAnsi="Arial" w:cs="Arial"/>
                <w:b w:val="0"/>
                <w:lang w:val="es-ES"/>
              </w:rPr>
              <w:t xml:space="preserve">  para sentir su efecto, uno de los cuerpos debe ser suficientemente grande, como el </w:t>
            </w:r>
            <w:ins w:id="642" w:author="ASISTENTE ALEJO" w:date="2015-04-23T23:47:00Z">
              <w:r w:rsidR="001577D5">
                <w:rPr>
                  <w:rStyle w:val="Textoennegrita"/>
                  <w:rFonts w:ascii="Arial" w:hAnsi="Arial" w:cs="Arial"/>
                  <w:b w:val="0"/>
                  <w:lang w:val="es-ES"/>
                </w:rPr>
                <w:t>S</w:t>
              </w:r>
            </w:ins>
            <w:del w:id="643" w:author="ASISTENTE ALEJO" w:date="2015-04-23T23:47:00Z">
              <w:r w:rsidDel="001577D5">
                <w:rPr>
                  <w:rStyle w:val="Textoennegrita"/>
                  <w:rFonts w:ascii="Arial" w:hAnsi="Arial" w:cs="Arial"/>
                  <w:b w:val="0"/>
                  <w:lang w:val="es-ES"/>
                </w:rPr>
                <w:delText>s</w:delText>
              </w:r>
            </w:del>
            <w:r>
              <w:rPr>
                <w:rStyle w:val="Textoennegrita"/>
                <w:rFonts w:ascii="Arial" w:hAnsi="Arial" w:cs="Arial"/>
                <w:b w:val="0"/>
                <w:lang w:val="es-ES"/>
              </w:rPr>
              <w:t xml:space="preserve">ol y el otro muy pequeño, como los planetas. </w:t>
            </w:r>
          </w:p>
          <w:p w:rsidR="00135B14" w:rsidRPr="00321405" w:rsidRDefault="00321405" w:rsidP="00321405">
            <w:pPr>
              <w:shd w:val="clear" w:color="auto" w:fill="FFFFFF"/>
              <w:spacing w:before="100" w:beforeAutospacing="1" w:after="100" w:afterAutospacing="1"/>
              <w:rPr>
                <w:rFonts w:ascii="Arial" w:hAnsi="Arial" w:cs="Arial"/>
                <w:lang w:val="es-ES"/>
              </w:rPr>
            </w:pPr>
            <w:r>
              <w:rPr>
                <w:rStyle w:val="Textoennegrita"/>
                <w:rFonts w:ascii="Arial" w:hAnsi="Arial" w:cs="Arial"/>
                <w:b w:val="0"/>
                <w:lang w:val="es-ES"/>
              </w:rPr>
              <w:t xml:space="preserve">También se percibe esta entre la masa de la tierra, que es muy grande y la masa de un hombre que es muy pequeña </w:t>
            </w:r>
          </w:p>
        </w:tc>
      </w:tr>
    </w:tbl>
    <w:p w:rsidR="00135B14" w:rsidRPr="00F14CA7" w:rsidRDefault="00B37A84" w:rsidP="003A696A">
      <w:pPr>
        <w:shd w:val="clear" w:color="auto" w:fill="FFFFFF"/>
        <w:spacing w:before="100" w:beforeAutospacing="1" w:after="100" w:afterAutospacing="1"/>
        <w:rPr>
          <w:rStyle w:val="Textoennegrita"/>
          <w:rFonts w:ascii="Arial" w:eastAsia="Times New Roman" w:hAnsi="Arial" w:cs="Arial"/>
          <w:bCs/>
          <w:color w:val="333333"/>
          <w:lang w:val="es-CO" w:eastAsia="es-CO"/>
          <w:rPrChange w:id="644" w:author="napoleon melo chavarro" w:date="2015-03-30T11:35:00Z">
            <w:rPr>
              <w:rStyle w:val="Textoennegrita"/>
              <w:rFonts w:ascii="Arial" w:eastAsia="Times New Roman" w:hAnsi="Arial" w:cs="Arial"/>
              <w:b w:val="0"/>
              <w:bCs/>
              <w:color w:val="333333"/>
              <w:sz w:val="22"/>
              <w:szCs w:val="22"/>
              <w:lang w:val="es-CO" w:eastAsia="es-CO"/>
            </w:rPr>
          </w:rPrChange>
        </w:rPr>
      </w:pPr>
      <w:r>
        <w:rPr>
          <w:rFonts w:ascii="Arial" w:eastAsia="Times New Roman" w:hAnsi="Arial" w:cs="Arial"/>
          <w:bCs/>
          <w:color w:val="333333"/>
          <w:lang w:val="es-CO" w:eastAsia="es-CO"/>
        </w:rPr>
        <w:t xml:space="preserve">La región donde la masa grande ejerce su acción de atracción sobre las demás masas, denomina </w:t>
      </w:r>
      <w:r w:rsidRPr="00F14CA7">
        <w:rPr>
          <w:rFonts w:ascii="Arial" w:eastAsia="Times New Roman" w:hAnsi="Arial" w:cs="Arial"/>
          <w:b/>
          <w:bCs/>
          <w:color w:val="333333"/>
          <w:lang w:val="es-CO" w:eastAsia="es-CO"/>
          <w:rPrChange w:id="645" w:author="napoleon melo chavarro" w:date="2015-03-30T11:28:00Z">
            <w:rPr>
              <w:rFonts w:ascii="Arial" w:eastAsia="Times New Roman" w:hAnsi="Arial" w:cs="Arial"/>
              <w:bCs/>
              <w:color w:val="333333"/>
              <w:lang w:val="es-CO" w:eastAsia="es-CO"/>
            </w:rPr>
          </w:rPrChange>
        </w:rPr>
        <w:t>campo gravitacional</w:t>
      </w:r>
      <w:r>
        <w:rPr>
          <w:rFonts w:ascii="Arial" w:eastAsia="Times New Roman" w:hAnsi="Arial" w:cs="Arial"/>
          <w:bCs/>
          <w:color w:val="333333"/>
          <w:lang w:val="es-CO" w:eastAsia="es-CO"/>
        </w:rPr>
        <w:t>.</w:t>
      </w:r>
    </w:p>
    <w:p w:rsidR="00321405" w:rsidRDefault="00321405" w:rsidP="00321405">
      <w:pPr>
        <w:shd w:val="clear" w:color="auto" w:fill="FFFFFF"/>
        <w:spacing w:before="100" w:beforeAutospacing="1" w:after="100" w:afterAutospacing="1"/>
        <w:rPr>
          <w:rFonts w:ascii="Arial" w:eastAsia="Times New Roman" w:hAnsi="Arial" w:cs="Arial"/>
          <w:b/>
          <w:bCs/>
          <w:color w:val="333333"/>
          <w:lang w:val="es-CO" w:eastAsia="es-CO"/>
        </w:rPr>
      </w:pPr>
      <w:r w:rsidRPr="00210EA4">
        <w:rPr>
          <w:rFonts w:ascii="Arial" w:hAnsi="Arial" w:cs="Arial"/>
          <w:highlight w:val="yellow"/>
        </w:rPr>
        <w:t>[SECCIÓN 3]</w:t>
      </w:r>
      <w:r w:rsidRPr="00210EA4">
        <w:rPr>
          <w:rFonts w:ascii="Arial" w:hAnsi="Arial" w:cs="Arial"/>
        </w:rPr>
        <w:t xml:space="preserve"> </w:t>
      </w:r>
      <w:r w:rsidRPr="00210EA4">
        <w:rPr>
          <w:rFonts w:ascii="Arial" w:hAnsi="Arial" w:cs="Arial"/>
          <w:b/>
        </w:rPr>
        <w:t>3.</w:t>
      </w:r>
      <w:r>
        <w:rPr>
          <w:rFonts w:ascii="Arial" w:hAnsi="Arial" w:cs="Arial"/>
          <w:b/>
        </w:rPr>
        <w:t>2</w:t>
      </w:r>
      <w:r w:rsidRPr="00210EA4">
        <w:rPr>
          <w:rFonts w:ascii="Arial" w:hAnsi="Arial" w:cs="Arial"/>
          <w:b/>
        </w:rPr>
        <w:t>.</w:t>
      </w:r>
      <w:r w:rsidR="00DC2E0F">
        <w:rPr>
          <w:rFonts w:ascii="Arial" w:hAnsi="Arial" w:cs="Arial"/>
          <w:b/>
        </w:rPr>
        <w:t>2</w:t>
      </w:r>
      <w:r w:rsidRPr="00210EA4">
        <w:rPr>
          <w:rFonts w:ascii="Arial" w:hAnsi="Arial" w:cs="Arial"/>
          <w:b/>
        </w:rPr>
        <w:t xml:space="preserve"> </w:t>
      </w:r>
      <w:r w:rsidRPr="00210EA4">
        <w:rPr>
          <w:rFonts w:ascii="Arial" w:eastAsia="Times New Roman" w:hAnsi="Arial" w:cs="Arial"/>
          <w:b/>
          <w:bCs/>
          <w:color w:val="333333"/>
          <w:lang w:val="es-CO" w:eastAsia="es-CO"/>
        </w:rPr>
        <w:t xml:space="preserve">fuerza </w:t>
      </w:r>
      <w:r w:rsidR="00DC2E0F">
        <w:rPr>
          <w:rFonts w:ascii="Arial" w:eastAsia="Times New Roman" w:hAnsi="Arial" w:cs="Arial"/>
          <w:b/>
          <w:bCs/>
          <w:color w:val="333333"/>
          <w:lang w:val="es-CO" w:eastAsia="es-CO"/>
        </w:rPr>
        <w:t>eléctrica</w:t>
      </w:r>
    </w:p>
    <w:p w:rsidR="00321405" w:rsidRDefault="00DC2E0F" w:rsidP="00321405">
      <w:pPr>
        <w:shd w:val="clear" w:color="auto" w:fill="FFFFFF"/>
        <w:spacing w:before="100" w:beforeAutospacing="1" w:after="100" w:afterAutospacing="1"/>
        <w:rPr>
          <w:rFonts w:ascii="Arial" w:eastAsia="Times New Roman" w:hAnsi="Arial" w:cs="Arial"/>
          <w:bCs/>
          <w:color w:val="333333"/>
          <w:lang w:val="es-CO" w:eastAsia="es-CO"/>
        </w:rPr>
      </w:pPr>
      <w:r w:rsidRPr="00DC2E0F">
        <w:rPr>
          <w:rFonts w:ascii="Arial" w:eastAsia="Times New Roman" w:hAnsi="Arial" w:cs="Arial"/>
          <w:bCs/>
          <w:color w:val="333333"/>
          <w:lang w:val="es-CO" w:eastAsia="es-CO"/>
        </w:rPr>
        <w:t>La fuerza eléctrica es la fuerza que interactúa entre dos cargas eléctricas puntuales</w:t>
      </w:r>
      <w:r>
        <w:rPr>
          <w:rFonts w:ascii="Arial" w:eastAsia="Times New Roman" w:hAnsi="Arial" w:cs="Arial"/>
          <w:bCs/>
          <w:color w:val="333333"/>
          <w:lang w:val="es-CO" w:eastAsia="es-CO"/>
        </w:rPr>
        <w:t>. Esta fuerza puede ser de atracción si las cargas eléctricas son de</w:t>
      </w:r>
      <w:r w:rsidR="00B37A84">
        <w:rPr>
          <w:rFonts w:ascii="Arial" w:eastAsia="Times New Roman" w:hAnsi="Arial" w:cs="Arial"/>
          <w:bCs/>
          <w:color w:val="333333"/>
          <w:lang w:val="es-CO" w:eastAsia="es-CO"/>
        </w:rPr>
        <w:t xml:space="preserve"> </w:t>
      </w:r>
      <w:r>
        <w:rPr>
          <w:rFonts w:ascii="Arial" w:eastAsia="Times New Roman" w:hAnsi="Arial" w:cs="Arial"/>
          <w:bCs/>
          <w:color w:val="333333"/>
          <w:lang w:val="es-CO" w:eastAsia="es-CO"/>
        </w:rPr>
        <w:t>signo contrario o puede ser de repulsión si las cargas eléctricas son del mismo signo</w:t>
      </w:r>
      <w:r w:rsidR="00B37A84">
        <w:rPr>
          <w:rFonts w:ascii="Arial" w:eastAsia="Times New Roman" w:hAnsi="Arial" w:cs="Arial"/>
          <w:bCs/>
          <w:color w:val="333333"/>
          <w:lang w:val="es-CO" w:eastAsia="es-CO"/>
        </w:rPr>
        <w:t>.</w:t>
      </w:r>
    </w:p>
    <w:p w:rsidR="00B37A84" w:rsidRDefault="00B37A84" w:rsidP="00321405">
      <w:pPr>
        <w:shd w:val="clear" w:color="auto" w:fill="FFFFFF"/>
        <w:spacing w:before="100" w:beforeAutospacing="1" w:after="100" w:afterAutospacing="1"/>
        <w:rPr>
          <w:rFonts w:ascii="Arial" w:eastAsia="Times New Roman" w:hAnsi="Arial" w:cs="Arial"/>
          <w:bCs/>
          <w:color w:val="333333"/>
          <w:lang w:val="es-CO" w:eastAsia="es-CO"/>
        </w:rPr>
      </w:pPr>
      <w:r>
        <w:rPr>
          <w:rFonts w:ascii="Arial" w:eastAsia="Times New Roman" w:hAnsi="Arial" w:cs="Arial"/>
          <w:bCs/>
          <w:color w:val="333333"/>
          <w:lang w:val="es-CO" w:eastAsia="es-CO"/>
        </w:rPr>
        <w:t>La región donde la carga eléctrica ejerce su acción de atracción o repulsión se denomina campo eléctrico.</w:t>
      </w:r>
    </w:p>
    <w:tbl>
      <w:tblPr>
        <w:tblStyle w:val="Tablaconcuadrcula"/>
        <w:tblW w:w="0" w:type="auto"/>
        <w:tblLook w:val="04A0" w:firstRow="1" w:lastRow="0" w:firstColumn="1" w:lastColumn="0" w:noHBand="0" w:noVBand="1"/>
      </w:tblPr>
      <w:tblGrid>
        <w:gridCol w:w="2485"/>
        <w:gridCol w:w="6343"/>
      </w:tblGrid>
      <w:tr w:rsidR="00321405" w:rsidRPr="00573546" w:rsidTr="00051DBD">
        <w:tc>
          <w:tcPr>
            <w:tcW w:w="8828" w:type="dxa"/>
            <w:gridSpan w:val="2"/>
            <w:shd w:val="clear" w:color="auto" w:fill="0D0D0D" w:themeFill="text1" w:themeFillTint="F2"/>
          </w:tcPr>
          <w:p w:rsidR="00321405" w:rsidRPr="00573546" w:rsidRDefault="00321405" w:rsidP="00051DBD">
            <w:pPr>
              <w:jc w:val="center"/>
              <w:rPr>
                <w:rFonts w:ascii="Arial" w:hAnsi="Arial" w:cs="Arial"/>
                <w:b/>
                <w:color w:val="FFFFFF" w:themeColor="background1"/>
                <w:sz w:val="24"/>
                <w:szCs w:val="24"/>
              </w:rPr>
            </w:pPr>
            <w:r w:rsidRPr="00573546">
              <w:rPr>
                <w:rFonts w:ascii="Arial" w:hAnsi="Arial" w:cs="Arial"/>
                <w:b/>
                <w:color w:val="FFFFFF" w:themeColor="background1"/>
                <w:sz w:val="24"/>
                <w:szCs w:val="24"/>
              </w:rPr>
              <w:t>Imagen (fotografía, gráfica o ilustración)</w:t>
            </w:r>
          </w:p>
        </w:tc>
      </w:tr>
      <w:tr w:rsidR="00321405" w:rsidRPr="00573546" w:rsidTr="00051DBD">
        <w:tc>
          <w:tcPr>
            <w:tcW w:w="2485" w:type="dxa"/>
          </w:tcPr>
          <w:p w:rsidR="00321405" w:rsidRPr="00573546" w:rsidRDefault="00321405" w:rsidP="00051DBD">
            <w:pPr>
              <w:rPr>
                <w:rFonts w:ascii="Arial" w:hAnsi="Arial" w:cs="Arial"/>
                <w:b/>
                <w:color w:val="000000"/>
                <w:sz w:val="24"/>
                <w:szCs w:val="24"/>
              </w:rPr>
            </w:pPr>
            <w:r w:rsidRPr="00573546">
              <w:rPr>
                <w:rFonts w:ascii="Arial" w:hAnsi="Arial" w:cs="Arial"/>
                <w:b/>
                <w:color w:val="000000"/>
                <w:sz w:val="24"/>
                <w:szCs w:val="24"/>
              </w:rPr>
              <w:t>Código</w:t>
            </w:r>
          </w:p>
        </w:tc>
        <w:tc>
          <w:tcPr>
            <w:tcW w:w="6343" w:type="dxa"/>
          </w:tcPr>
          <w:p w:rsidR="00321405" w:rsidRPr="00573546" w:rsidRDefault="00321405" w:rsidP="00051DBD">
            <w:pPr>
              <w:rPr>
                <w:rFonts w:ascii="Arial" w:hAnsi="Arial" w:cs="Arial"/>
                <w:b/>
                <w:color w:val="000000"/>
                <w:sz w:val="24"/>
                <w:szCs w:val="24"/>
              </w:rPr>
            </w:pPr>
            <w:r w:rsidRPr="00573546">
              <w:rPr>
                <w:rFonts w:ascii="Arial" w:hAnsi="Arial" w:cs="Arial"/>
                <w:color w:val="000000"/>
                <w:sz w:val="24"/>
                <w:szCs w:val="24"/>
              </w:rPr>
              <w:t>CN_07_11</w:t>
            </w:r>
            <w:r w:rsidR="001D5AF7">
              <w:rPr>
                <w:rFonts w:ascii="Arial" w:hAnsi="Arial" w:cs="Arial"/>
                <w:color w:val="000000"/>
                <w:sz w:val="24"/>
                <w:szCs w:val="24"/>
              </w:rPr>
              <w:t>_IMG20</w:t>
            </w:r>
          </w:p>
        </w:tc>
      </w:tr>
      <w:tr w:rsidR="00321405" w:rsidRPr="00573546" w:rsidTr="00051DBD">
        <w:tc>
          <w:tcPr>
            <w:tcW w:w="2485" w:type="dxa"/>
          </w:tcPr>
          <w:p w:rsidR="00321405" w:rsidRPr="00573546" w:rsidRDefault="00321405" w:rsidP="00051DBD">
            <w:pPr>
              <w:rPr>
                <w:rFonts w:ascii="Arial" w:hAnsi="Arial" w:cs="Arial"/>
                <w:color w:val="000000"/>
                <w:sz w:val="24"/>
                <w:szCs w:val="24"/>
              </w:rPr>
            </w:pPr>
            <w:r w:rsidRPr="00573546">
              <w:rPr>
                <w:rFonts w:ascii="Arial" w:hAnsi="Arial" w:cs="Arial"/>
                <w:b/>
                <w:color w:val="000000"/>
                <w:sz w:val="24"/>
                <w:szCs w:val="24"/>
              </w:rPr>
              <w:t>Descripción</w:t>
            </w:r>
          </w:p>
        </w:tc>
        <w:tc>
          <w:tcPr>
            <w:tcW w:w="6343" w:type="dxa"/>
          </w:tcPr>
          <w:p w:rsidR="00321405" w:rsidRPr="00573546" w:rsidRDefault="00321405" w:rsidP="006357CA">
            <w:pPr>
              <w:rPr>
                <w:rFonts w:ascii="Arial" w:hAnsi="Arial" w:cs="Arial"/>
                <w:color w:val="000000"/>
                <w:sz w:val="24"/>
                <w:szCs w:val="24"/>
              </w:rPr>
            </w:pPr>
            <w:r>
              <w:rPr>
                <w:rFonts w:ascii="Arial" w:hAnsi="Arial" w:cs="Arial"/>
                <w:color w:val="000000"/>
                <w:sz w:val="24"/>
                <w:szCs w:val="24"/>
              </w:rPr>
              <w:t xml:space="preserve">Fuerza </w:t>
            </w:r>
            <w:r w:rsidR="00DC2E0F">
              <w:rPr>
                <w:rFonts w:ascii="Arial" w:hAnsi="Arial" w:cs="Arial"/>
                <w:color w:val="000000"/>
                <w:sz w:val="24"/>
                <w:szCs w:val="24"/>
              </w:rPr>
              <w:t>eléctrica</w:t>
            </w:r>
            <w:r w:rsidR="006357CA">
              <w:rPr>
                <w:rFonts w:ascii="Arial" w:hAnsi="Arial" w:cs="Arial"/>
                <w:color w:val="000000"/>
                <w:sz w:val="24"/>
                <w:szCs w:val="24"/>
              </w:rPr>
              <w:t xml:space="preserve"> y campo eléctrico</w:t>
            </w:r>
          </w:p>
        </w:tc>
      </w:tr>
      <w:tr w:rsidR="00321405" w:rsidRPr="00573546" w:rsidTr="00051DBD">
        <w:tc>
          <w:tcPr>
            <w:tcW w:w="2485" w:type="dxa"/>
          </w:tcPr>
          <w:p w:rsidR="00321405" w:rsidRPr="00573546" w:rsidRDefault="00321405" w:rsidP="00051DBD">
            <w:pPr>
              <w:rPr>
                <w:rFonts w:ascii="Arial" w:hAnsi="Arial" w:cs="Arial"/>
                <w:color w:val="000000"/>
                <w:sz w:val="24"/>
                <w:szCs w:val="24"/>
              </w:rPr>
            </w:pPr>
            <w:r w:rsidRPr="00573546">
              <w:rPr>
                <w:rFonts w:ascii="Arial" w:hAnsi="Arial" w:cs="Arial"/>
                <w:b/>
                <w:color w:val="000000"/>
                <w:sz w:val="24"/>
                <w:szCs w:val="24"/>
              </w:rPr>
              <w:t xml:space="preserve">Código </w:t>
            </w:r>
            <w:proofErr w:type="spellStart"/>
            <w:r w:rsidRPr="00573546">
              <w:rPr>
                <w:rFonts w:ascii="Arial" w:hAnsi="Arial" w:cs="Arial"/>
                <w:b/>
                <w:color w:val="000000"/>
                <w:sz w:val="24"/>
                <w:szCs w:val="24"/>
              </w:rPr>
              <w:t>Shutterstock</w:t>
            </w:r>
            <w:proofErr w:type="spellEnd"/>
            <w:r w:rsidRPr="00573546">
              <w:rPr>
                <w:rFonts w:ascii="Arial" w:hAnsi="Arial" w:cs="Arial"/>
                <w:b/>
                <w:color w:val="000000"/>
                <w:sz w:val="24"/>
                <w:szCs w:val="24"/>
              </w:rPr>
              <w:t xml:space="preserve"> (o URL o la ruta en </w:t>
            </w:r>
            <w:proofErr w:type="spellStart"/>
            <w:r w:rsidRPr="00573546">
              <w:rPr>
                <w:rFonts w:ascii="Arial" w:hAnsi="Arial" w:cs="Arial"/>
                <w:b/>
                <w:color w:val="000000"/>
                <w:sz w:val="24"/>
                <w:szCs w:val="24"/>
              </w:rPr>
              <w:t>AulaPlaneta</w:t>
            </w:r>
            <w:proofErr w:type="spellEnd"/>
            <w:r w:rsidRPr="00573546">
              <w:rPr>
                <w:rFonts w:ascii="Arial" w:hAnsi="Arial" w:cs="Arial"/>
                <w:b/>
                <w:color w:val="000000"/>
                <w:sz w:val="24"/>
                <w:szCs w:val="24"/>
              </w:rPr>
              <w:t>)</w:t>
            </w:r>
          </w:p>
        </w:tc>
        <w:tc>
          <w:tcPr>
            <w:tcW w:w="6343" w:type="dxa"/>
          </w:tcPr>
          <w:p w:rsidR="00321405" w:rsidRPr="006357CA" w:rsidRDefault="005255D5" w:rsidP="00051DBD">
            <w:pPr>
              <w:rPr>
                <w:rFonts w:ascii="Arial" w:hAnsi="Arial" w:cs="Arial"/>
                <w:color w:val="000000"/>
                <w:sz w:val="24"/>
                <w:szCs w:val="24"/>
              </w:rPr>
            </w:pPr>
            <w:commentRangeStart w:id="646"/>
            <w:r w:rsidRPr="006357CA">
              <w:rPr>
                <w:rFonts w:ascii="Arial" w:hAnsi="Arial" w:cs="Arial"/>
                <w:color w:val="333333"/>
                <w:sz w:val="24"/>
                <w:szCs w:val="24"/>
                <w:shd w:val="clear" w:color="auto" w:fill="FFFFFF"/>
              </w:rPr>
              <w:t>212995663</w:t>
            </w:r>
            <w:commentRangeEnd w:id="646"/>
            <w:r w:rsidR="00EC0E5C">
              <w:rPr>
                <w:rStyle w:val="Refdecomentario"/>
                <w:rFonts w:ascii="Calibri" w:eastAsia="Calibri" w:hAnsi="Calibri" w:cs="Times New Roman"/>
              </w:rPr>
              <w:commentReference w:id="646"/>
            </w:r>
          </w:p>
        </w:tc>
      </w:tr>
      <w:tr w:rsidR="00321405" w:rsidRPr="00573546" w:rsidTr="00051DBD">
        <w:tc>
          <w:tcPr>
            <w:tcW w:w="2485" w:type="dxa"/>
          </w:tcPr>
          <w:p w:rsidR="00321405" w:rsidRPr="00573546" w:rsidRDefault="00321405" w:rsidP="00051DBD">
            <w:pPr>
              <w:rPr>
                <w:rFonts w:ascii="Arial" w:hAnsi="Arial" w:cs="Arial"/>
                <w:color w:val="000000"/>
                <w:sz w:val="24"/>
                <w:szCs w:val="24"/>
              </w:rPr>
            </w:pPr>
            <w:r w:rsidRPr="00573546">
              <w:rPr>
                <w:rFonts w:ascii="Arial" w:hAnsi="Arial" w:cs="Arial"/>
                <w:b/>
                <w:color w:val="000000"/>
                <w:sz w:val="24"/>
                <w:szCs w:val="24"/>
              </w:rPr>
              <w:t>Pie de imagen</w:t>
            </w:r>
          </w:p>
        </w:tc>
        <w:tc>
          <w:tcPr>
            <w:tcW w:w="6343" w:type="dxa"/>
          </w:tcPr>
          <w:p w:rsidR="00321405" w:rsidRPr="00321405" w:rsidRDefault="00321405" w:rsidP="006357CA">
            <w:pPr>
              <w:shd w:val="clear" w:color="auto" w:fill="FFFFFF"/>
              <w:spacing w:before="100" w:beforeAutospacing="1" w:after="100" w:afterAutospacing="1"/>
              <w:rPr>
                <w:rFonts w:ascii="Arial" w:hAnsi="Arial" w:cs="Arial"/>
                <w:lang w:val="es-ES"/>
              </w:rPr>
            </w:pPr>
            <w:r>
              <w:rPr>
                <w:rStyle w:val="Textoennegrita"/>
                <w:rFonts w:ascii="Arial" w:hAnsi="Arial" w:cs="Arial"/>
                <w:b w:val="0"/>
                <w:lang w:val="es-ES"/>
              </w:rPr>
              <w:t xml:space="preserve"> </w:t>
            </w:r>
            <w:r w:rsidR="006357CA">
              <w:rPr>
                <w:rStyle w:val="Textoennegrita"/>
                <w:rFonts w:ascii="Arial" w:hAnsi="Arial" w:cs="Arial"/>
                <w:b w:val="0"/>
                <w:lang w:val="es-ES"/>
              </w:rPr>
              <w:t xml:space="preserve">En las torres de transmisión eléctrica está prohibido que las </w:t>
            </w:r>
            <w:r w:rsidR="006357CA">
              <w:rPr>
                <w:rStyle w:val="Textoennegrita"/>
                <w:rFonts w:ascii="Arial" w:hAnsi="Arial" w:cs="Arial"/>
                <w:b w:val="0"/>
                <w:lang w:val="es-ES"/>
              </w:rPr>
              <w:lastRenderedPageBreak/>
              <w:t xml:space="preserve">personas se aproximen a los cables de conducción para evitar que las personas ingresen al campo eléctrico generado por la corriente eléctrica. </w:t>
            </w:r>
          </w:p>
        </w:tc>
      </w:tr>
    </w:tbl>
    <w:p w:rsidR="00C73880" w:rsidRDefault="0019546B" w:rsidP="00F057BC">
      <w:pPr>
        <w:shd w:val="clear" w:color="auto" w:fill="FFFFFF"/>
        <w:spacing w:before="100" w:beforeAutospacing="1" w:after="100" w:afterAutospacing="1"/>
        <w:rPr>
          <w:rFonts w:ascii="Arial" w:eastAsia="Times New Roman" w:hAnsi="Arial" w:cs="Arial"/>
          <w:lang w:val="es-ES" w:eastAsia="es-CO"/>
        </w:rPr>
      </w:pPr>
      <w:r>
        <w:rPr>
          <w:rFonts w:ascii="Arial" w:eastAsia="Times New Roman" w:hAnsi="Arial" w:cs="Arial"/>
          <w:lang w:val="es-ES" w:eastAsia="es-CO"/>
        </w:rPr>
        <w:lastRenderedPageBreak/>
        <w:t>En el siguiente enlace puedes  conocer algo más sobre  fuerza y campo eléctrico. [</w:t>
      </w:r>
      <w:hyperlink r:id="rId39" w:history="1">
        <w:r w:rsidRPr="0019546B">
          <w:rPr>
            <w:rStyle w:val="Hipervnculo"/>
            <w:rFonts w:ascii="Arial" w:eastAsia="Times New Roman" w:hAnsi="Arial" w:cs="Arial"/>
            <w:lang w:val="es-ES" w:eastAsia="es-CO"/>
          </w:rPr>
          <w:t>VER</w:t>
        </w:r>
      </w:hyperlink>
      <w:r>
        <w:rPr>
          <w:rFonts w:ascii="Arial" w:eastAsia="Times New Roman" w:hAnsi="Arial" w:cs="Arial"/>
          <w:lang w:val="es-ES" w:eastAsia="es-CO"/>
        </w:rPr>
        <w:t xml:space="preserve">]  </w:t>
      </w:r>
    </w:p>
    <w:p w:rsidR="00DC2E0F" w:rsidRDefault="00DC2E0F" w:rsidP="00DC2E0F">
      <w:pPr>
        <w:shd w:val="clear" w:color="auto" w:fill="FFFFFF"/>
        <w:spacing w:before="100" w:beforeAutospacing="1" w:after="100" w:afterAutospacing="1"/>
        <w:rPr>
          <w:rFonts w:ascii="Arial" w:eastAsia="Times New Roman" w:hAnsi="Arial" w:cs="Arial"/>
          <w:b/>
          <w:bCs/>
          <w:color w:val="333333"/>
          <w:lang w:val="es-CO" w:eastAsia="es-CO"/>
        </w:rPr>
      </w:pPr>
      <w:r w:rsidRPr="00210EA4">
        <w:rPr>
          <w:rFonts w:ascii="Arial" w:hAnsi="Arial" w:cs="Arial"/>
          <w:highlight w:val="yellow"/>
        </w:rPr>
        <w:t>[SECCIÓN 3]</w:t>
      </w:r>
      <w:r w:rsidRPr="00210EA4">
        <w:rPr>
          <w:rFonts w:ascii="Arial" w:hAnsi="Arial" w:cs="Arial"/>
        </w:rPr>
        <w:t xml:space="preserve"> </w:t>
      </w:r>
      <w:r w:rsidRPr="00210EA4">
        <w:rPr>
          <w:rFonts w:ascii="Arial" w:hAnsi="Arial" w:cs="Arial"/>
          <w:b/>
        </w:rPr>
        <w:t>3.</w:t>
      </w:r>
      <w:r>
        <w:rPr>
          <w:rFonts w:ascii="Arial" w:hAnsi="Arial" w:cs="Arial"/>
          <w:b/>
        </w:rPr>
        <w:t>2</w:t>
      </w:r>
      <w:r w:rsidRPr="00210EA4">
        <w:rPr>
          <w:rFonts w:ascii="Arial" w:hAnsi="Arial" w:cs="Arial"/>
          <w:b/>
        </w:rPr>
        <w:t>.</w:t>
      </w:r>
      <w:r>
        <w:rPr>
          <w:rFonts w:ascii="Arial" w:hAnsi="Arial" w:cs="Arial"/>
          <w:b/>
        </w:rPr>
        <w:t>3</w:t>
      </w:r>
      <w:r w:rsidRPr="00210EA4">
        <w:rPr>
          <w:rFonts w:ascii="Arial" w:hAnsi="Arial" w:cs="Arial"/>
          <w:b/>
        </w:rPr>
        <w:t xml:space="preserve"> </w:t>
      </w:r>
      <w:r w:rsidRPr="00210EA4">
        <w:rPr>
          <w:rFonts w:ascii="Arial" w:eastAsia="Times New Roman" w:hAnsi="Arial" w:cs="Arial"/>
          <w:b/>
          <w:bCs/>
          <w:color w:val="333333"/>
          <w:lang w:val="es-CO" w:eastAsia="es-CO"/>
        </w:rPr>
        <w:t xml:space="preserve">fuerza </w:t>
      </w:r>
      <w:r>
        <w:rPr>
          <w:rFonts w:ascii="Arial" w:eastAsia="Times New Roman" w:hAnsi="Arial" w:cs="Arial"/>
          <w:b/>
          <w:bCs/>
          <w:color w:val="333333"/>
          <w:lang w:val="es-CO" w:eastAsia="es-CO"/>
        </w:rPr>
        <w:t>magnética</w:t>
      </w:r>
    </w:p>
    <w:p w:rsidR="00C73880" w:rsidRDefault="00DC2E0F" w:rsidP="00F057BC">
      <w:pPr>
        <w:shd w:val="clear" w:color="auto" w:fill="FFFFFF"/>
        <w:spacing w:before="100" w:beforeAutospacing="1" w:after="100" w:afterAutospacing="1"/>
        <w:rPr>
          <w:rFonts w:ascii="Arial" w:eastAsia="Times New Roman" w:hAnsi="Arial" w:cs="Arial"/>
          <w:lang w:val="es-ES" w:eastAsia="es-CO"/>
        </w:rPr>
      </w:pPr>
      <w:r>
        <w:rPr>
          <w:rFonts w:ascii="Arial" w:eastAsia="Times New Roman" w:hAnsi="Arial" w:cs="Arial"/>
          <w:lang w:val="es-ES" w:eastAsia="es-CO"/>
        </w:rPr>
        <w:t xml:space="preserve">Es una fuerza adicional a la fuerza eléctrica que surge entre las partículas cargadas cuando estas se encuentran en movimiento </w:t>
      </w:r>
      <w:r w:rsidR="00B37A84">
        <w:rPr>
          <w:rFonts w:ascii="Arial" w:eastAsia="Times New Roman" w:hAnsi="Arial" w:cs="Arial"/>
          <w:lang w:val="es-ES" w:eastAsia="es-CO"/>
        </w:rPr>
        <w:t>u</w:t>
      </w:r>
      <w:r>
        <w:rPr>
          <w:rFonts w:ascii="Arial" w:eastAsia="Times New Roman" w:hAnsi="Arial" w:cs="Arial"/>
          <w:lang w:val="es-ES" w:eastAsia="es-CO"/>
        </w:rPr>
        <w:t>nas de otras</w:t>
      </w:r>
      <w:r w:rsidR="00B37A84">
        <w:rPr>
          <w:rFonts w:ascii="Arial" w:eastAsia="Times New Roman" w:hAnsi="Arial" w:cs="Arial"/>
          <w:lang w:val="es-ES" w:eastAsia="es-CO"/>
        </w:rPr>
        <w:t>. Esta fuerza se percibe cuando objetos metálicos se acercan a los polos de un imán.  Llega un momento en que el objeto metálico se siente atraído o repelido por el polo del imán.  A la región que rodea el polo del imán, y donde este ejerce su fuerza de atracción o repulsión se le denomina campo magnético.</w:t>
      </w:r>
    </w:p>
    <w:tbl>
      <w:tblPr>
        <w:tblStyle w:val="Tablaconcuadrcula"/>
        <w:tblW w:w="0" w:type="auto"/>
        <w:tblLook w:val="04A0" w:firstRow="1" w:lastRow="0" w:firstColumn="1" w:lastColumn="0" w:noHBand="0" w:noVBand="1"/>
      </w:tblPr>
      <w:tblGrid>
        <w:gridCol w:w="2485"/>
        <w:gridCol w:w="6343"/>
      </w:tblGrid>
      <w:tr w:rsidR="00DC2E0F" w:rsidRPr="00573546" w:rsidTr="00051DBD">
        <w:tc>
          <w:tcPr>
            <w:tcW w:w="8828" w:type="dxa"/>
            <w:gridSpan w:val="2"/>
            <w:shd w:val="clear" w:color="auto" w:fill="0D0D0D" w:themeFill="text1" w:themeFillTint="F2"/>
          </w:tcPr>
          <w:p w:rsidR="00DC2E0F" w:rsidRPr="00573546" w:rsidRDefault="00DC2E0F" w:rsidP="00051DBD">
            <w:pPr>
              <w:jc w:val="center"/>
              <w:rPr>
                <w:rFonts w:ascii="Arial" w:hAnsi="Arial" w:cs="Arial"/>
                <w:b/>
                <w:color w:val="FFFFFF" w:themeColor="background1"/>
                <w:sz w:val="24"/>
                <w:szCs w:val="24"/>
              </w:rPr>
            </w:pPr>
            <w:r w:rsidRPr="00573546">
              <w:rPr>
                <w:rFonts w:ascii="Arial" w:hAnsi="Arial" w:cs="Arial"/>
                <w:b/>
                <w:color w:val="FFFFFF" w:themeColor="background1"/>
                <w:sz w:val="24"/>
                <w:szCs w:val="24"/>
              </w:rPr>
              <w:t>Imagen (fotografía, gráfica o ilustración)</w:t>
            </w:r>
          </w:p>
        </w:tc>
      </w:tr>
      <w:tr w:rsidR="00DC2E0F" w:rsidRPr="00573546" w:rsidTr="00051DBD">
        <w:tc>
          <w:tcPr>
            <w:tcW w:w="2485" w:type="dxa"/>
          </w:tcPr>
          <w:p w:rsidR="00DC2E0F" w:rsidRPr="00573546" w:rsidRDefault="00DC2E0F" w:rsidP="00051DBD">
            <w:pPr>
              <w:rPr>
                <w:rFonts w:ascii="Arial" w:hAnsi="Arial" w:cs="Arial"/>
                <w:b/>
                <w:color w:val="000000"/>
                <w:sz w:val="24"/>
                <w:szCs w:val="24"/>
              </w:rPr>
            </w:pPr>
            <w:r w:rsidRPr="00573546">
              <w:rPr>
                <w:rFonts w:ascii="Arial" w:hAnsi="Arial" w:cs="Arial"/>
                <w:b/>
                <w:color w:val="000000"/>
                <w:sz w:val="24"/>
                <w:szCs w:val="24"/>
              </w:rPr>
              <w:t>Código</w:t>
            </w:r>
          </w:p>
        </w:tc>
        <w:tc>
          <w:tcPr>
            <w:tcW w:w="6343" w:type="dxa"/>
          </w:tcPr>
          <w:p w:rsidR="00DC2E0F" w:rsidRPr="00573546" w:rsidRDefault="00DC2E0F" w:rsidP="00051DBD">
            <w:pPr>
              <w:rPr>
                <w:rFonts w:ascii="Arial" w:hAnsi="Arial" w:cs="Arial"/>
                <w:b/>
                <w:color w:val="000000"/>
                <w:sz w:val="24"/>
                <w:szCs w:val="24"/>
              </w:rPr>
            </w:pPr>
            <w:r w:rsidRPr="00573546">
              <w:rPr>
                <w:rFonts w:ascii="Arial" w:hAnsi="Arial" w:cs="Arial"/>
                <w:color w:val="000000"/>
                <w:sz w:val="24"/>
                <w:szCs w:val="24"/>
              </w:rPr>
              <w:t>CN_07_11</w:t>
            </w:r>
            <w:r w:rsidR="001D5AF7">
              <w:rPr>
                <w:rFonts w:ascii="Arial" w:hAnsi="Arial" w:cs="Arial"/>
                <w:color w:val="000000"/>
                <w:sz w:val="24"/>
                <w:szCs w:val="24"/>
              </w:rPr>
              <w:t>_IMG21</w:t>
            </w:r>
          </w:p>
        </w:tc>
      </w:tr>
      <w:tr w:rsidR="00DC2E0F" w:rsidRPr="00573546" w:rsidTr="00051DBD">
        <w:tc>
          <w:tcPr>
            <w:tcW w:w="2485" w:type="dxa"/>
          </w:tcPr>
          <w:p w:rsidR="00DC2E0F" w:rsidRPr="00573546" w:rsidRDefault="00DC2E0F" w:rsidP="00051DBD">
            <w:pPr>
              <w:rPr>
                <w:rFonts w:ascii="Arial" w:hAnsi="Arial" w:cs="Arial"/>
                <w:color w:val="000000"/>
                <w:sz w:val="24"/>
                <w:szCs w:val="24"/>
              </w:rPr>
            </w:pPr>
            <w:r w:rsidRPr="00573546">
              <w:rPr>
                <w:rFonts w:ascii="Arial" w:hAnsi="Arial" w:cs="Arial"/>
                <w:b/>
                <w:color w:val="000000"/>
                <w:sz w:val="24"/>
                <w:szCs w:val="24"/>
              </w:rPr>
              <w:t>Descripción</w:t>
            </w:r>
          </w:p>
        </w:tc>
        <w:tc>
          <w:tcPr>
            <w:tcW w:w="6343" w:type="dxa"/>
          </w:tcPr>
          <w:p w:rsidR="00DC2E0F" w:rsidRPr="00573546" w:rsidRDefault="00DC2E0F" w:rsidP="00DC2E0F">
            <w:pPr>
              <w:rPr>
                <w:rFonts w:ascii="Arial" w:hAnsi="Arial" w:cs="Arial"/>
                <w:color w:val="000000"/>
                <w:sz w:val="24"/>
                <w:szCs w:val="24"/>
              </w:rPr>
            </w:pPr>
            <w:r>
              <w:rPr>
                <w:rFonts w:ascii="Arial" w:hAnsi="Arial" w:cs="Arial"/>
                <w:color w:val="000000"/>
                <w:sz w:val="24"/>
                <w:szCs w:val="24"/>
              </w:rPr>
              <w:t>Fuerza magnética</w:t>
            </w:r>
            <w:r w:rsidR="005255D5">
              <w:rPr>
                <w:rFonts w:ascii="Arial" w:hAnsi="Arial" w:cs="Arial"/>
                <w:color w:val="000000"/>
                <w:sz w:val="24"/>
                <w:szCs w:val="24"/>
              </w:rPr>
              <w:t xml:space="preserve"> y campo magnético</w:t>
            </w:r>
          </w:p>
        </w:tc>
      </w:tr>
      <w:tr w:rsidR="00DC2E0F" w:rsidRPr="00573546" w:rsidTr="00051DBD">
        <w:tc>
          <w:tcPr>
            <w:tcW w:w="2485" w:type="dxa"/>
          </w:tcPr>
          <w:p w:rsidR="00DC2E0F" w:rsidRPr="00573546" w:rsidRDefault="00DC2E0F" w:rsidP="00051DBD">
            <w:pPr>
              <w:rPr>
                <w:rFonts w:ascii="Arial" w:hAnsi="Arial" w:cs="Arial"/>
                <w:color w:val="000000"/>
                <w:sz w:val="24"/>
                <w:szCs w:val="24"/>
              </w:rPr>
            </w:pPr>
            <w:r w:rsidRPr="00573546">
              <w:rPr>
                <w:rFonts w:ascii="Arial" w:hAnsi="Arial" w:cs="Arial"/>
                <w:b/>
                <w:color w:val="000000"/>
                <w:sz w:val="24"/>
                <w:szCs w:val="24"/>
              </w:rPr>
              <w:t xml:space="preserve">Código </w:t>
            </w:r>
            <w:proofErr w:type="spellStart"/>
            <w:r w:rsidRPr="00573546">
              <w:rPr>
                <w:rFonts w:ascii="Arial" w:hAnsi="Arial" w:cs="Arial"/>
                <w:b/>
                <w:color w:val="000000"/>
                <w:sz w:val="24"/>
                <w:szCs w:val="24"/>
              </w:rPr>
              <w:t>Shutterstock</w:t>
            </w:r>
            <w:proofErr w:type="spellEnd"/>
            <w:r w:rsidRPr="00573546">
              <w:rPr>
                <w:rFonts w:ascii="Arial" w:hAnsi="Arial" w:cs="Arial"/>
                <w:b/>
                <w:color w:val="000000"/>
                <w:sz w:val="24"/>
                <w:szCs w:val="24"/>
              </w:rPr>
              <w:t xml:space="preserve"> (o URL o la ruta en </w:t>
            </w:r>
            <w:proofErr w:type="spellStart"/>
            <w:r w:rsidRPr="00573546">
              <w:rPr>
                <w:rFonts w:ascii="Arial" w:hAnsi="Arial" w:cs="Arial"/>
                <w:b/>
                <w:color w:val="000000"/>
                <w:sz w:val="24"/>
                <w:szCs w:val="24"/>
              </w:rPr>
              <w:t>AulaPlaneta</w:t>
            </w:r>
            <w:proofErr w:type="spellEnd"/>
            <w:r w:rsidRPr="00573546">
              <w:rPr>
                <w:rFonts w:ascii="Arial" w:hAnsi="Arial" w:cs="Arial"/>
                <w:b/>
                <w:color w:val="000000"/>
                <w:sz w:val="24"/>
                <w:szCs w:val="24"/>
              </w:rPr>
              <w:t>)</w:t>
            </w:r>
          </w:p>
        </w:tc>
        <w:tc>
          <w:tcPr>
            <w:tcW w:w="6343" w:type="dxa"/>
          </w:tcPr>
          <w:p w:rsidR="00DC2E0F" w:rsidRPr="005255D5" w:rsidRDefault="005255D5" w:rsidP="00051DBD">
            <w:pPr>
              <w:rPr>
                <w:rFonts w:ascii="Arial" w:hAnsi="Arial" w:cs="Arial"/>
                <w:color w:val="000000"/>
                <w:sz w:val="24"/>
                <w:szCs w:val="24"/>
              </w:rPr>
            </w:pPr>
            <w:commentRangeStart w:id="647"/>
            <w:r w:rsidRPr="005255D5">
              <w:rPr>
                <w:rStyle w:val="apple-converted-space"/>
                <w:rFonts w:ascii="Arial" w:hAnsi="Arial" w:cs="Arial"/>
                <w:color w:val="333333"/>
                <w:sz w:val="24"/>
                <w:szCs w:val="24"/>
                <w:shd w:val="clear" w:color="auto" w:fill="FFFFFF"/>
              </w:rPr>
              <w:t> </w:t>
            </w:r>
            <w:r w:rsidRPr="005255D5">
              <w:rPr>
                <w:rFonts w:ascii="Arial" w:hAnsi="Arial" w:cs="Arial"/>
                <w:color w:val="333333"/>
                <w:sz w:val="24"/>
                <w:szCs w:val="24"/>
                <w:shd w:val="clear" w:color="auto" w:fill="FFFFFF"/>
              </w:rPr>
              <w:t>62262160</w:t>
            </w:r>
            <w:commentRangeEnd w:id="647"/>
            <w:r w:rsidR="00EC0E5C">
              <w:rPr>
                <w:rStyle w:val="Refdecomentario"/>
                <w:rFonts w:ascii="Calibri" w:eastAsia="Calibri" w:hAnsi="Calibri" w:cs="Times New Roman"/>
              </w:rPr>
              <w:commentReference w:id="647"/>
            </w:r>
          </w:p>
        </w:tc>
      </w:tr>
      <w:tr w:rsidR="00DC2E0F" w:rsidRPr="00573546" w:rsidTr="00051DBD">
        <w:tc>
          <w:tcPr>
            <w:tcW w:w="2485" w:type="dxa"/>
          </w:tcPr>
          <w:p w:rsidR="00DC2E0F" w:rsidRPr="00573546" w:rsidRDefault="00DC2E0F" w:rsidP="00051DBD">
            <w:pPr>
              <w:rPr>
                <w:rFonts w:ascii="Arial" w:hAnsi="Arial" w:cs="Arial"/>
                <w:color w:val="000000"/>
                <w:sz w:val="24"/>
                <w:szCs w:val="24"/>
              </w:rPr>
            </w:pPr>
            <w:r w:rsidRPr="00573546">
              <w:rPr>
                <w:rFonts w:ascii="Arial" w:hAnsi="Arial" w:cs="Arial"/>
                <w:b/>
                <w:color w:val="000000"/>
                <w:sz w:val="24"/>
                <w:szCs w:val="24"/>
              </w:rPr>
              <w:t>Pie de imagen</w:t>
            </w:r>
          </w:p>
        </w:tc>
        <w:tc>
          <w:tcPr>
            <w:tcW w:w="6343" w:type="dxa"/>
          </w:tcPr>
          <w:p w:rsidR="005255D5" w:rsidRPr="005255D5" w:rsidRDefault="005255D5" w:rsidP="005255D5">
            <w:pPr>
              <w:shd w:val="clear" w:color="auto" w:fill="FFFFFF"/>
              <w:spacing w:before="100" w:beforeAutospacing="1" w:after="100" w:afterAutospacing="1"/>
              <w:rPr>
                <w:rFonts w:ascii="Arial" w:eastAsia="Times New Roman" w:hAnsi="Arial" w:cs="Arial"/>
                <w:sz w:val="24"/>
                <w:szCs w:val="24"/>
                <w:lang w:val="es-ES" w:eastAsia="es-CO"/>
              </w:rPr>
            </w:pPr>
            <w:r>
              <w:rPr>
                <w:rStyle w:val="Textoennegrita"/>
                <w:rFonts w:ascii="Arial" w:hAnsi="Arial" w:cs="Arial"/>
                <w:b w:val="0"/>
                <w:sz w:val="24"/>
                <w:szCs w:val="24"/>
                <w:lang w:val="es-ES"/>
              </w:rPr>
              <w:t>L</w:t>
            </w:r>
            <w:r w:rsidRPr="005255D5">
              <w:rPr>
                <w:rFonts w:ascii="Arial" w:eastAsia="Times New Roman" w:hAnsi="Arial" w:cs="Arial"/>
                <w:sz w:val="24"/>
                <w:szCs w:val="24"/>
                <w:lang w:val="es-ES" w:eastAsia="es-CO"/>
              </w:rPr>
              <w:t xml:space="preserve">a fuerza </w:t>
            </w:r>
            <w:r>
              <w:rPr>
                <w:rFonts w:ascii="Arial" w:eastAsia="Times New Roman" w:hAnsi="Arial" w:cs="Arial"/>
                <w:sz w:val="24"/>
                <w:szCs w:val="24"/>
                <w:lang w:val="es-ES" w:eastAsia="es-CO"/>
              </w:rPr>
              <w:t xml:space="preserve">magnética </w:t>
            </w:r>
            <w:r w:rsidRPr="005255D5">
              <w:rPr>
                <w:rFonts w:ascii="Arial" w:eastAsia="Times New Roman" w:hAnsi="Arial" w:cs="Arial"/>
                <w:sz w:val="24"/>
                <w:szCs w:val="24"/>
                <w:lang w:val="es-ES" w:eastAsia="es-CO"/>
              </w:rPr>
              <w:t>se percibe cuando objetos metálicos</w:t>
            </w:r>
            <w:ins w:id="648" w:author="ASISTENTE ALEJO" w:date="2015-04-23T23:49:00Z">
              <w:r w:rsidR="001577D5">
                <w:rPr>
                  <w:rFonts w:ascii="Arial" w:eastAsia="Times New Roman" w:hAnsi="Arial" w:cs="Arial"/>
                  <w:sz w:val="24"/>
                  <w:szCs w:val="24"/>
                  <w:lang w:val="es-ES" w:eastAsia="es-CO"/>
                </w:rPr>
                <w:t xml:space="preserve"> (</w:t>
              </w:r>
              <w:proofErr w:type="spellStart"/>
              <w:r w:rsidR="001577D5">
                <w:rPr>
                  <w:rFonts w:ascii="Arial" w:eastAsia="Times New Roman" w:hAnsi="Arial" w:cs="Arial"/>
                  <w:sz w:val="24"/>
                  <w:szCs w:val="24"/>
                  <w:lang w:val="es-ES" w:eastAsia="es-CO"/>
                </w:rPr>
                <w:t>Ferromagnèticos</w:t>
              </w:r>
              <w:proofErr w:type="spellEnd"/>
              <w:r w:rsidR="001577D5">
                <w:rPr>
                  <w:rFonts w:ascii="Arial" w:eastAsia="Times New Roman" w:hAnsi="Arial" w:cs="Arial"/>
                  <w:sz w:val="24"/>
                  <w:szCs w:val="24"/>
                  <w:lang w:val="es-ES" w:eastAsia="es-CO"/>
                </w:rPr>
                <w:t xml:space="preserve"> o </w:t>
              </w:r>
              <w:proofErr w:type="spellStart"/>
              <w:r w:rsidR="001577D5">
                <w:rPr>
                  <w:rFonts w:ascii="Arial" w:eastAsia="Times New Roman" w:hAnsi="Arial" w:cs="Arial"/>
                  <w:sz w:val="24"/>
                  <w:szCs w:val="24"/>
                  <w:lang w:val="es-ES" w:eastAsia="es-CO"/>
                </w:rPr>
                <w:t>paramagnèticos</w:t>
              </w:r>
              <w:proofErr w:type="spellEnd"/>
              <w:r w:rsidR="001577D5">
                <w:rPr>
                  <w:rFonts w:ascii="Arial" w:eastAsia="Times New Roman" w:hAnsi="Arial" w:cs="Arial"/>
                  <w:sz w:val="24"/>
                  <w:szCs w:val="24"/>
                  <w:lang w:val="es-ES" w:eastAsia="es-CO"/>
                </w:rPr>
                <w:t>)</w:t>
              </w:r>
            </w:ins>
            <w:r w:rsidRPr="005255D5">
              <w:rPr>
                <w:rFonts w:ascii="Arial" w:eastAsia="Times New Roman" w:hAnsi="Arial" w:cs="Arial"/>
                <w:sz w:val="24"/>
                <w:szCs w:val="24"/>
                <w:lang w:val="es-ES" w:eastAsia="es-CO"/>
              </w:rPr>
              <w:t xml:space="preserve"> se acercan a los polos de un imán.  </w:t>
            </w:r>
            <w:r>
              <w:rPr>
                <w:rFonts w:ascii="Arial" w:eastAsia="Times New Roman" w:hAnsi="Arial" w:cs="Arial"/>
                <w:sz w:val="24"/>
                <w:szCs w:val="24"/>
                <w:lang w:val="es-ES" w:eastAsia="es-CO"/>
              </w:rPr>
              <w:t>En la gráfica observa las limaduras de hierro atraídas por los polos del imán dentro de un determinado espacio.</w:t>
            </w:r>
          </w:p>
        </w:tc>
      </w:tr>
    </w:tbl>
    <w:p w:rsidR="00C73880" w:rsidRDefault="0019546B" w:rsidP="00F057BC">
      <w:pPr>
        <w:shd w:val="clear" w:color="auto" w:fill="FFFFFF"/>
        <w:spacing w:before="100" w:beforeAutospacing="1" w:after="100" w:afterAutospacing="1"/>
        <w:rPr>
          <w:rFonts w:ascii="Arial" w:eastAsia="Times New Roman" w:hAnsi="Arial" w:cs="Arial"/>
          <w:lang w:val="es-ES" w:eastAsia="es-CO"/>
        </w:rPr>
      </w:pPr>
      <w:r>
        <w:rPr>
          <w:rFonts w:ascii="Arial" w:eastAsia="Times New Roman" w:hAnsi="Arial" w:cs="Arial"/>
          <w:lang w:val="es-ES" w:eastAsia="es-CO"/>
        </w:rPr>
        <w:t>En el siguiente enlace puedes ampliar tus conocimientos sobre fuerza y campo magnético. [</w:t>
      </w:r>
      <w:hyperlink r:id="rId40" w:history="1">
        <w:r w:rsidRPr="0019546B">
          <w:rPr>
            <w:rStyle w:val="Hipervnculo"/>
            <w:rFonts w:ascii="Arial" w:eastAsia="Times New Roman" w:hAnsi="Arial" w:cs="Arial"/>
            <w:lang w:val="es-ES" w:eastAsia="es-CO"/>
          </w:rPr>
          <w:t>VER</w:t>
        </w:r>
      </w:hyperlink>
      <w:r>
        <w:rPr>
          <w:rFonts w:ascii="Arial" w:eastAsia="Times New Roman" w:hAnsi="Arial" w:cs="Arial"/>
          <w:lang w:val="es-ES" w:eastAsia="es-CO"/>
        </w:rPr>
        <w:t>]</w:t>
      </w:r>
    </w:p>
    <w:tbl>
      <w:tblPr>
        <w:tblStyle w:val="Tablaconcuadrcula"/>
        <w:tblW w:w="0" w:type="auto"/>
        <w:tblLook w:val="04A0" w:firstRow="1" w:lastRow="0" w:firstColumn="1" w:lastColumn="0" w:noHBand="0" w:noVBand="1"/>
      </w:tblPr>
      <w:tblGrid>
        <w:gridCol w:w="2518"/>
        <w:gridCol w:w="6536"/>
      </w:tblGrid>
      <w:tr w:rsidR="003557AB" w:rsidRPr="00184FDA" w:rsidTr="00E85540">
        <w:tc>
          <w:tcPr>
            <w:tcW w:w="9054" w:type="dxa"/>
            <w:gridSpan w:val="2"/>
            <w:shd w:val="clear" w:color="auto" w:fill="000000" w:themeFill="text1"/>
          </w:tcPr>
          <w:p w:rsidR="003557AB" w:rsidRPr="00184FDA" w:rsidRDefault="003557AB" w:rsidP="00E85540">
            <w:pPr>
              <w:jc w:val="center"/>
              <w:rPr>
                <w:rFonts w:ascii="Arial" w:hAnsi="Arial" w:cs="Arial"/>
                <w:b/>
                <w:color w:val="FFFFFF" w:themeColor="background1"/>
                <w:sz w:val="24"/>
                <w:szCs w:val="24"/>
              </w:rPr>
            </w:pPr>
            <w:r w:rsidRPr="00184FDA">
              <w:rPr>
                <w:rFonts w:ascii="Arial" w:hAnsi="Arial" w:cs="Arial"/>
                <w:b/>
                <w:color w:val="FFFFFF" w:themeColor="background1"/>
                <w:sz w:val="24"/>
                <w:szCs w:val="24"/>
              </w:rPr>
              <w:t>Profundiza: recurso aprovechado</w:t>
            </w:r>
          </w:p>
        </w:tc>
      </w:tr>
      <w:tr w:rsidR="003557AB" w:rsidRPr="00184FDA" w:rsidTr="00E85540">
        <w:tc>
          <w:tcPr>
            <w:tcW w:w="2518" w:type="dxa"/>
          </w:tcPr>
          <w:p w:rsidR="003557AB" w:rsidRPr="00184FDA" w:rsidRDefault="003557AB" w:rsidP="00E85540">
            <w:pPr>
              <w:rPr>
                <w:rFonts w:ascii="Arial" w:hAnsi="Arial" w:cs="Arial"/>
                <w:b/>
                <w:color w:val="000000"/>
                <w:sz w:val="24"/>
                <w:szCs w:val="24"/>
              </w:rPr>
            </w:pPr>
            <w:r w:rsidRPr="00184FDA">
              <w:rPr>
                <w:rFonts w:ascii="Arial" w:hAnsi="Arial" w:cs="Arial"/>
                <w:b/>
                <w:color w:val="000000"/>
                <w:sz w:val="24"/>
                <w:szCs w:val="24"/>
              </w:rPr>
              <w:t>Código</w:t>
            </w:r>
          </w:p>
        </w:tc>
        <w:tc>
          <w:tcPr>
            <w:tcW w:w="6536" w:type="dxa"/>
          </w:tcPr>
          <w:p w:rsidR="003557AB" w:rsidRPr="00184FDA" w:rsidRDefault="003557AB" w:rsidP="00E85540">
            <w:pPr>
              <w:rPr>
                <w:rFonts w:ascii="Arial" w:hAnsi="Arial" w:cs="Arial"/>
                <w:b/>
                <w:color w:val="000000"/>
                <w:sz w:val="24"/>
                <w:szCs w:val="24"/>
              </w:rPr>
            </w:pPr>
            <w:r>
              <w:rPr>
                <w:rFonts w:ascii="Arial" w:hAnsi="Arial" w:cs="Arial"/>
                <w:color w:val="000000"/>
                <w:sz w:val="24"/>
                <w:szCs w:val="24"/>
              </w:rPr>
              <w:t>CN_07_11</w:t>
            </w:r>
            <w:r w:rsidRPr="00D06DA6">
              <w:rPr>
                <w:rFonts w:ascii="Arial" w:hAnsi="Arial" w:cs="Arial"/>
                <w:color w:val="000000"/>
                <w:sz w:val="24"/>
                <w:szCs w:val="24"/>
              </w:rPr>
              <w:t>_REC</w:t>
            </w:r>
            <w:r>
              <w:rPr>
                <w:rFonts w:ascii="Arial" w:hAnsi="Arial" w:cs="Arial"/>
                <w:color w:val="000000"/>
                <w:sz w:val="24"/>
                <w:szCs w:val="24"/>
              </w:rPr>
              <w:t>12</w:t>
            </w:r>
            <w:r w:rsidRPr="00D06DA6">
              <w:rPr>
                <w:rFonts w:ascii="Arial" w:hAnsi="Arial" w:cs="Arial"/>
                <w:color w:val="000000"/>
                <w:sz w:val="24"/>
                <w:szCs w:val="24"/>
              </w:rPr>
              <w:t>0</w:t>
            </w:r>
          </w:p>
        </w:tc>
      </w:tr>
      <w:tr w:rsidR="003557AB" w:rsidRPr="00184FDA" w:rsidTr="00E85540">
        <w:tc>
          <w:tcPr>
            <w:tcW w:w="2518" w:type="dxa"/>
          </w:tcPr>
          <w:p w:rsidR="003557AB" w:rsidRPr="00184FDA" w:rsidRDefault="003557AB" w:rsidP="00E85540">
            <w:pPr>
              <w:rPr>
                <w:rFonts w:ascii="Arial" w:hAnsi="Arial" w:cs="Arial"/>
                <w:color w:val="000000"/>
                <w:sz w:val="24"/>
                <w:szCs w:val="24"/>
              </w:rPr>
            </w:pPr>
            <w:r w:rsidRPr="00184FDA">
              <w:rPr>
                <w:rFonts w:ascii="Arial" w:hAnsi="Arial" w:cs="Arial"/>
                <w:b/>
                <w:color w:val="000000"/>
                <w:sz w:val="24"/>
                <w:szCs w:val="24"/>
              </w:rPr>
              <w:t>Ubicación en Aula Planeta</w:t>
            </w:r>
          </w:p>
        </w:tc>
        <w:tc>
          <w:tcPr>
            <w:tcW w:w="6536" w:type="dxa"/>
          </w:tcPr>
          <w:p w:rsidR="003557AB" w:rsidRPr="00184FDA" w:rsidRDefault="00183918" w:rsidP="00183918">
            <w:pPr>
              <w:rPr>
                <w:rFonts w:ascii="Arial" w:hAnsi="Arial" w:cs="Arial"/>
                <w:color w:val="000000"/>
                <w:sz w:val="24"/>
                <w:szCs w:val="24"/>
              </w:rPr>
            </w:pPr>
            <w:r>
              <w:rPr>
                <w:rFonts w:ascii="Arial" w:hAnsi="Arial" w:cs="Arial"/>
                <w:color w:val="000000"/>
                <w:sz w:val="24"/>
                <w:szCs w:val="24"/>
              </w:rPr>
              <w:t>5 primaria</w:t>
            </w:r>
            <w:r w:rsidR="003557AB" w:rsidRPr="00184FDA">
              <w:rPr>
                <w:rFonts w:ascii="Arial" w:hAnsi="Arial" w:cs="Arial"/>
                <w:color w:val="000000"/>
                <w:sz w:val="24"/>
                <w:szCs w:val="24"/>
              </w:rPr>
              <w:t>/ciencias</w:t>
            </w:r>
            <w:r>
              <w:rPr>
                <w:rFonts w:ascii="Arial" w:hAnsi="Arial" w:cs="Arial"/>
                <w:color w:val="000000"/>
                <w:sz w:val="24"/>
                <w:szCs w:val="24"/>
              </w:rPr>
              <w:t xml:space="preserve"> de la naturaleza</w:t>
            </w:r>
            <w:r w:rsidR="003557AB" w:rsidRPr="00184FDA">
              <w:rPr>
                <w:rFonts w:ascii="Arial" w:hAnsi="Arial" w:cs="Arial"/>
                <w:color w:val="000000"/>
                <w:sz w:val="24"/>
                <w:szCs w:val="24"/>
              </w:rPr>
              <w:t>/</w:t>
            </w:r>
            <w:r>
              <w:rPr>
                <w:rFonts w:ascii="Arial" w:hAnsi="Arial" w:cs="Arial"/>
                <w:color w:val="000000"/>
                <w:sz w:val="24"/>
                <w:szCs w:val="24"/>
              </w:rPr>
              <w:t>la electricidad</w:t>
            </w:r>
            <w:r w:rsidR="003557AB" w:rsidRPr="00184FDA">
              <w:rPr>
                <w:rFonts w:ascii="Arial" w:hAnsi="Arial" w:cs="Arial"/>
                <w:color w:val="000000"/>
                <w:sz w:val="24"/>
                <w:szCs w:val="24"/>
              </w:rPr>
              <w:t>/</w:t>
            </w:r>
            <w:r>
              <w:rPr>
                <w:rFonts w:ascii="Arial" w:hAnsi="Arial" w:cs="Arial"/>
                <w:color w:val="000000"/>
                <w:sz w:val="24"/>
                <w:szCs w:val="24"/>
              </w:rPr>
              <w:t>la electricidad y el magnetismo</w:t>
            </w:r>
            <w:r w:rsidR="003557AB">
              <w:rPr>
                <w:rFonts w:ascii="Arial" w:hAnsi="Arial" w:cs="Arial"/>
                <w:color w:val="000000"/>
                <w:sz w:val="24"/>
                <w:szCs w:val="24"/>
              </w:rPr>
              <w:t>/</w:t>
            </w:r>
            <w:r>
              <w:rPr>
                <w:rFonts w:ascii="Arial" w:hAnsi="Arial" w:cs="Arial"/>
                <w:color w:val="000000"/>
                <w:sz w:val="24"/>
                <w:szCs w:val="24"/>
              </w:rPr>
              <w:t>el magnetismo</w:t>
            </w:r>
            <w:r w:rsidR="003557AB">
              <w:rPr>
                <w:rFonts w:ascii="Arial" w:hAnsi="Arial" w:cs="Arial"/>
                <w:color w:val="000000"/>
                <w:sz w:val="24"/>
                <w:szCs w:val="24"/>
              </w:rPr>
              <w:t xml:space="preserve">/profundiza/la </w:t>
            </w:r>
            <w:r>
              <w:rPr>
                <w:rFonts w:ascii="Arial" w:hAnsi="Arial" w:cs="Arial"/>
                <w:color w:val="000000"/>
                <w:sz w:val="24"/>
                <w:szCs w:val="24"/>
              </w:rPr>
              <w:t>electricidad y el magnetismo</w:t>
            </w:r>
          </w:p>
        </w:tc>
      </w:tr>
      <w:tr w:rsidR="003557AB" w:rsidRPr="00184FDA" w:rsidTr="00E85540">
        <w:tc>
          <w:tcPr>
            <w:tcW w:w="2518" w:type="dxa"/>
          </w:tcPr>
          <w:p w:rsidR="003557AB" w:rsidRPr="00184FDA" w:rsidRDefault="003557AB" w:rsidP="00E85540">
            <w:pPr>
              <w:rPr>
                <w:rFonts w:ascii="Arial" w:hAnsi="Arial" w:cs="Arial"/>
                <w:color w:val="000000"/>
                <w:sz w:val="24"/>
                <w:szCs w:val="24"/>
              </w:rPr>
            </w:pPr>
            <w:r w:rsidRPr="00184FDA">
              <w:rPr>
                <w:rFonts w:ascii="Arial" w:hAnsi="Arial" w:cs="Arial"/>
                <w:b/>
                <w:color w:val="000000"/>
                <w:sz w:val="24"/>
                <w:szCs w:val="24"/>
              </w:rPr>
              <w:t>Cambio (descripción o capturas de pantallas)</w:t>
            </w:r>
          </w:p>
        </w:tc>
        <w:tc>
          <w:tcPr>
            <w:tcW w:w="6536" w:type="dxa"/>
          </w:tcPr>
          <w:p w:rsidR="003557AB" w:rsidRDefault="00183918" w:rsidP="00E85540">
            <w:pPr>
              <w:rPr>
                <w:rFonts w:ascii="Arial" w:hAnsi="Arial" w:cs="Arial"/>
                <w:color w:val="000000"/>
                <w:sz w:val="24"/>
                <w:szCs w:val="24"/>
              </w:rPr>
            </w:pPr>
            <w:r>
              <w:rPr>
                <w:noProof/>
                <w:lang w:val="es-ES" w:eastAsia="es-ES"/>
              </w:rPr>
              <w:drawing>
                <wp:anchor distT="0" distB="0" distL="114300" distR="114300" simplePos="0" relativeHeight="251691008" behindDoc="0" locked="0" layoutInCell="1" allowOverlap="1" wp14:anchorId="7DE5855D" wp14:editId="693A3BBE">
                  <wp:simplePos x="0" y="0"/>
                  <wp:positionH relativeFrom="column">
                    <wp:posOffset>1442085</wp:posOffset>
                  </wp:positionH>
                  <wp:positionV relativeFrom="paragraph">
                    <wp:posOffset>57150</wp:posOffset>
                  </wp:positionV>
                  <wp:extent cx="1980324" cy="1295400"/>
                  <wp:effectExtent l="0" t="0" r="127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2899" t="16596" r="19382" b="4647"/>
                          <a:stretch/>
                        </pic:blipFill>
                        <pic:spPr bwMode="auto">
                          <a:xfrm>
                            <a:off x="0" y="0"/>
                            <a:ext cx="1980324" cy="129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57AB" w:rsidRPr="00184FDA">
              <w:rPr>
                <w:rFonts w:ascii="Arial" w:hAnsi="Arial" w:cs="Arial"/>
                <w:color w:val="000000"/>
                <w:sz w:val="24"/>
                <w:szCs w:val="24"/>
              </w:rPr>
              <w:t>No hay cambios</w:t>
            </w:r>
          </w:p>
          <w:p w:rsidR="00183918" w:rsidRDefault="00183918" w:rsidP="00E85540">
            <w:pPr>
              <w:rPr>
                <w:rFonts w:ascii="Arial" w:hAnsi="Arial" w:cs="Arial"/>
                <w:color w:val="000000"/>
                <w:sz w:val="24"/>
                <w:szCs w:val="24"/>
              </w:rPr>
            </w:pPr>
          </w:p>
          <w:p w:rsidR="00183918" w:rsidRDefault="00183918" w:rsidP="00E85540">
            <w:pPr>
              <w:rPr>
                <w:rFonts w:ascii="Arial" w:hAnsi="Arial" w:cs="Arial"/>
                <w:color w:val="000000"/>
                <w:sz w:val="24"/>
                <w:szCs w:val="24"/>
              </w:rPr>
            </w:pPr>
          </w:p>
          <w:p w:rsidR="00183918" w:rsidRDefault="00183918" w:rsidP="00E85540">
            <w:pPr>
              <w:rPr>
                <w:rFonts w:ascii="Arial" w:hAnsi="Arial" w:cs="Arial"/>
                <w:color w:val="000000"/>
                <w:sz w:val="24"/>
                <w:szCs w:val="24"/>
              </w:rPr>
            </w:pPr>
          </w:p>
          <w:p w:rsidR="00183918" w:rsidRDefault="00183918" w:rsidP="00E85540">
            <w:pPr>
              <w:rPr>
                <w:rFonts w:ascii="Arial" w:hAnsi="Arial" w:cs="Arial"/>
                <w:color w:val="000000"/>
                <w:sz w:val="24"/>
                <w:szCs w:val="24"/>
              </w:rPr>
            </w:pPr>
          </w:p>
          <w:p w:rsidR="00183918" w:rsidRDefault="00183918" w:rsidP="00E85540">
            <w:pPr>
              <w:rPr>
                <w:rFonts w:ascii="Arial" w:hAnsi="Arial" w:cs="Arial"/>
                <w:color w:val="000000"/>
                <w:sz w:val="24"/>
                <w:szCs w:val="24"/>
              </w:rPr>
            </w:pPr>
          </w:p>
          <w:p w:rsidR="00183918" w:rsidRDefault="00183918" w:rsidP="00E85540">
            <w:pPr>
              <w:rPr>
                <w:rFonts w:ascii="Arial" w:hAnsi="Arial" w:cs="Arial"/>
                <w:color w:val="000000"/>
                <w:sz w:val="24"/>
                <w:szCs w:val="24"/>
              </w:rPr>
            </w:pPr>
          </w:p>
          <w:p w:rsidR="00183918" w:rsidRPr="00184FDA" w:rsidRDefault="00183918" w:rsidP="00E85540">
            <w:pPr>
              <w:rPr>
                <w:rFonts w:ascii="Arial" w:hAnsi="Arial" w:cs="Arial"/>
                <w:color w:val="000000"/>
                <w:sz w:val="24"/>
                <w:szCs w:val="24"/>
              </w:rPr>
            </w:pPr>
          </w:p>
        </w:tc>
      </w:tr>
      <w:tr w:rsidR="003557AB" w:rsidRPr="00184FDA" w:rsidTr="00E85540">
        <w:tc>
          <w:tcPr>
            <w:tcW w:w="2518" w:type="dxa"/>
          </w:tcPr>
          <w:p w:rsidR="003557AB" w:rsidRPr="00184FDA" w:rsidRDefault="003557AB" w:rsidP="00E85540">
            <w:pPr>
              <w:rPr>
                <w:rFonts w:ascii="Arial" w:hAnsi="Arial" w:cs="Arial"/>
                <w:b/>
                <w:color w:val="000000"/>
                <w:sz w:val="24"/>
                <w:szCs w:val="24"/>
              </w:rPr>
            </w:pPr>
            <w:r w:rsidRPr="00184FDA">
              <w:rPr>
                <w:rFonts w:ascii="Arial" w:hAnsi="Arial" w:cs="Arial"/>
                <w:b/>
                <w:color w:val="000000"/>
                <w:sz w:val="24"/>
                <w:szCs w:val="24"/>
              </w:rPr>
              <w:t>Título</w:t>
            </w:r>
          </w:p>
        </w:tc>
        <w:tc>
          <w:tcPr>
            <w:tcW w:w="6536" w:type="dxa"/>
          </w:tcPr>
          <w:p w:rsidR="003557AB" w:rsidRPr="00184FDA" w:rsidRDefault="00183918" w:rsidP="00E85540">
            <w:pPr>
              <w:rPr>
                <w:rFonts w:ascii="Arial" w:hAnsi="Arial" w:cs="Arial"/>
                <w:color w:val="000000"/>
                <w:sz w:val="24"/>
                <w:szCs w:val="24"/>
              </w:rPr>
            </w:pPr>
            <w:del w:id="649" w:author="ASISTENTE ALEJO" w:date="2015-04-23T23:50:00Z">
              <w:r w:rsidDel="001577D5">
                <w:rPr>
                  <w:rFonts w:ascii="Arial" w:hAnsi="Arial" w:cs="Arial"/>
                  <w:color w:val="000000"/>
                  <w:sz w:val="24"/>
                  <w:szCs w:val="24"/>
                </w:rPr>
                <w:delText xml:space="preserve">Profundiza:  </w:delText>
              </w:r>
            </w:del>
            <w:ins w:id="650" w:author="napoleon melo chavarro" w:date="2015-03-30T11:18:00Z">
              <w:r>
                <w:rPr>
                  <w:rFonts w:ascii="Arial" w:hAnsi="Arial" w:cs="Arial"/>
                  <w:color w:val="000000"/>
                  <w:sz w:val="24"/>
                  <w:szCs w:val="24"/>
                </w:rPr>
                <w:t>Fuerza magnética</w:t>
              </w:r>
            </w:ins>
            <w:ins w:id="651" w:author="ASISTENTE ALEJO" w:date="2015-04-23T23:50:00Z">
              <w:r w:rsidR="001577D5">
                <w:rPr>
                  <w:rFonts w:ascii="Arial" w:hAnsi="Arial" w:cs="Arial"/>
                  <w:color w:val="000000"/>
                  <w:sz w:val="24"/>
                  <w:szCs w:val="24"/>
                </w:rPr>
                <w:t>: Imanes y magnetismo</w:t>
              </w:r>
            </w:ins>
          </w:p>
        </w:tc>
      </w:tr>
      <w:tr w:rsidR="003557AB" w:rsidRPr="00184FDA" w:rsidTr="00E85540">
        <w:tc>
          <w:tcPr>
            <w:tcW w:w="2518" w:type="dxa"/>
          </w:tcPr>
          <w:p w:rsidR="003557AB" w:rsidRPr="00184FDA" w:rsidRDefault="003557AB" w:rsidP="00E85540">
            <w:pPr>
              <w:rPr>
                <w:rFonts w:ascii="Arial" w:hAnsi="Arial" w:cs="Arial"/>
                <w:b/>
                <w:color w:val="000000"/>
                <w:sz w:val="24"/>
                <w:szCs w:val="24"/>
              </w:rPr>
            </w:pPr>
            <w:r w:rsidRPr="00184FDA">
              <w:rPr>
                <w:rFonts w:ascii="Arial" w:hAnsi="Arial" w:cs="Arial"/>
                <w:b/>
                <w:color w:val="000000"/>
                <w:sz w:val="24"/>
                <w:szCs w:val="24"/>
              </w:rPr>
              <w:lastRenderedPageBreak/>
              <w:t>Descripción</w:t>
            </w:r>
          </w:p>
        </w:tc>
        <w:tc>
          <w:tcPr>
            <w:tcW w:w="6536" w:type="dxa"/>
          </w:tcPr>
          <w:p w:rsidR="003557AB" w:rsidRPr="00184FDA" w:rsidRDefault="003557AB" w:rsidP="00F14CA7">
            <w:pPr>
              <w:rPr>
                <w:rFonts w:ascii="Arial" w:hAnsi="Arial" w:cs="Arial"/>
                <w:color w:val="000000"/>
                <w:sz w:val="24"/>
                <w:szCs w:val="24"/>
              </w:rPr>
            </w:pPr>
            <w:r>
              <w:rPr>
                <w:rFonts w:ascii="Arial" w:hAnsi="Arial" w:cs="Arial"/>
                <w:color w:val="000000"/>
                <w:sz w:val="24"/>
                <w:szCs w:val="24"/>
              </w:rPr>
              <w:t xml:space="preserve">Interactivo que explica </w:t>
            </w:r>
            <w:ins w:id="652" w:author="napoleon melo chavarro" w:date="2015-03-30T11:19:00Z">
              <w:r w:rsidR="00183918">
                <w:rPr>
                  <w:rFonts w:ascii="Arial" w:hAnsi="Arial" w:cs="Arial"/>
                  <w:color w:val="000000"/>
                  <w:sz w:val="24"/>
                  <w:szCs w:val="24"/>
                </w:rPr>
                <w:t>el concepto de magnetismo y el funcionamiento de los imanes.</w:t>
              </w:r>
            </w:ins>
            <w:del w:id="653" w:author="napoleon melo chavarro" w:date="2015-03-30T11:18:00Z">
              <w:r w:rsidDel="00183918">
                <w:rPr>
                  <w:rFonts w:ascii="Arial" w:hAnsi="Arial" w:cs="Arial"/>
                  <w:color w:val="000000"/>
                  <w:sz w:val="24"/>
                  <w:szCs w:val="24"/>
                </w:rPr>
                <w:delText>la masa, el peso y los fenómenos vinculados con la gravedad.</w:delText>
              </w:r>
            </w:del>
          </w:p>
        </w:tc>
      </w:tr>
    </w:tbl>
    <w:p w:rsidR="006C782D" w:rsidDel="00183918" w:rsidRDefault="006C782D" w:rsidP="00F057BC">
      <w:pPr>
        <w:shd w:val="clear" w:color="auto" w:fill="FFFFFF"/>
        <w:spacing w:before="100" w:beforeAutospacing="1" w:after="100" w:afterAutospacing="1"/>
        <w:rPr>
          <w:del w:id="654" w:author="napoleon melo chavarro" w:date="2015-03-30T11:19:00Z"/>
          <w:rFonts w:ascii="Arial" w:eastAsia="Times New Roman" w:hAnsi="Arial" w:cs="Arial"/>
          <w:lang w:val="es-ES" w:eastAsia="es-CO"/>
        </w:rPr>
      </w:pPr>
    </w:p>
    <w:p w:rsidR="003557AB" w:rsidDel="00183918" w:rsidRDefault="003557AB" w:rsidP="00F057BC">
      <w:pPr>
        <w:shd w:val="clear" w:color="auto" w:fill="FFFFFF"/>
        <w:spacing w:before="100" w:beforeAutospacing="1" w:after="100" w:afterAutospacing="1"/>
        <w:rPr>
          <w:del w:id="655" w:author="napoleon melo chavarro" w:date="2015-03-30T11:19:00Z"/>
          <w:rFonts w:ascii="Arial" w:eastAsia="Times New Roman" w:hAnsi="Arial" w:cs="Arial"/>
          <w:lang w:val="es-ES" w:eastAsia="es-CO"/>
        </w:rPr>
      </w:pPr>
    </w:p>
    <w:p w:rsidR="003557AB" w:rsidDel="00183918" w:rsidRDefault="003557AB" w:rsidP="00F057BC">
      <w:pPr>
        <w:shd w:val="clear" w:color="auto" w:fill="FFFFFF"/>
        <w:spacing w:before="100" w:beforeAutospacing="1" w:after="100" w:afterAutospacing="1"/>
        <w:rPr>
          <w:del w:id="656" w:author="napoleon melo chavarro" w:date="2015-03-30T11:19:00Z"/>
          <w:rFonts w:ascii="Arial" w:eastAsia="Times New Roman" w:hAnsi="Arial" w:cs="Arial"/>
          <w:lang w:val="es-ES" w:eastAsia="es-CO"/>
        </w:rPr>
      </w:pPr>
    </w:p>
    <w:p w:rsidR="006C782D" w:rsidDel="00183918" w:rsidRDefault="006C782D" w:rsidP="00F057BC">
      <w:pPr>
        <w:shd w:val="clear" w:color="auto" w:fill="FFFFFF"/>
        <w:spacing w:before="100" w:beforeAutospacing="1" w:after="100" w:afterAutospacing="1"/>
        <w:rPr>
          <w:del w:id="657" w:author="napoleon melo chavarro" w:date="2015-03-30T11:19:00Z"/>
          <w:rFonts w:ascii="Arial" w:eastAsia="Times New Roman" w:hAnsi="Arial" w:cs="Arial"/>
          <w:lang w:val="es-ES" w:eastAsia="es-CO"/>
        </w:rPr>
      </w:pPr>
    </w:p>
    <w:p w:rsidR="006C782D" w:rsidRDefault="006C782D" w:rsidP="00F057BC">
      <w:pPr>
        <w:shd w:val="clear" w:color="auto" w:fill="FFFFFF"/>
        <w:spacing w:before="100" w:beforeAutospacing="1" w:after="100" w:afterAutospacing="1"/>
        <w:rPr>
          <w:rFonts w:ascii="Arial" w:eastAsia="Times New Roman" w:hAnsi="Arial" w:cs="Arial"/>
          <w:lang w:val="es-ES" w:eastAsia="es-CO"/>
        </w:rPr>
      </w:pPr>
    </w:p>
    <w:p w:rsidR="00A25693" w:rsidRPr="00A25693" w:rsidRDefault="004C1B0D" w:rsidP="00A25693">
      <w:pPr>
        <w:shd w:val="clear" w:color="auto" w:fill="FFFFFF"/>
        <w:spacing w:before="100" w:beforeAutospacing="1" w:after="100" w:afterAutospacing="1"/>
        <w:rPr>
          <w:rFonts w:ascii="Arial" w:eastAsia="Times New Roman" w:hAnsi="Arial" w:cs="Arial"/>
          <w:color w:val="FF0000"/>
          <w:lang w:val="es-ES" w:eastAsia="es-CO"/>
        </w:rPr>
      </w:pPr>
      <w:r w:rsidRPr="0094731E">
        <w:rPr>
          <w:rFonts w:ascii="Arial" w:hAnsi="Arial" w:cs="Arial"/>
          <w:highlight w:val="yellow"/>
        </w:rPr>
        <w:t xml:space="preserve">[SECCIÓN </w:t>
      </w:r>
      <w:r>
        <w:rPr>
          <w:rFonts w:ascii="Arial" w:hAnsi="Arial" w:cs="Arial"/>
          <w:highlight w:val="yellow"/>
        </w:rPr>
        <w:t>2</w:t>
      </w:r>
      <w:r w:rsidRPr="0094731E">
        <w:rPr>
          <w:rFonts w:ascii="Arial" w:hAnsi="Arial" w:cs="Arial"/>
          <w:highlight w:val="yellow"/>
        </w:rPr>
        <w:t>]</w:t>
      </w:r>
      <w:r w:rsidRPr="0094731E">
        <w:rPr>
          <w:rFonts w:ascii="Arial" w:hAnsi="Arial" w:cs="Arial"/>
        </w:rPr>
        <w:t xml:space="preserve"> </w:t>
      </w:r>
      <w:r>
        <w:rPr>
          <w:rFonts w:ascii="Arial" w:hAnsi="Arial" w:cs="Arial"/>
        </w:rPr>
        <w:t>3.3</w:t>
      </w:r>
      <w:r w:rsidRPr="004C1B0D">
        <w:rPr>
          <w:rFonts w:ascii="Arial" w:hAnsi="Arial" w:cs="Arial"/>
          <w:b/>
        </w:rPr>
        <w:t xml:space="preserve"> </w:t>
      </w:r>
      <w:r w:rsidR="00F0351D" w:rsidRPr="004C1B0D">
        <w:rPr>
          <w:rFonts w:ascii="Arial" w:eastAsia="Times New Roman" w:hAnsi="Arial" w:cs="Arial"/>
          <w:b/>
          <w:lang w:val="es-ES" w:eastAsia="es-CO"/>
        </w:rPr>
        <w:t>CONSOLIDACION</w:t>
      </w:r>
    </w:p>
    <w:p w:rsidR="00A25693" w:rsidRDefault="00A25693" w:rsidP="00A25693">
      <w:pPr>
        <w:shd w:val="clear" w:color="auto" w:fill="FFFFFF"/>
        <w:spacing w:before="100" w:beforeAutospacing="1" w:after="100" w:afterAutospacing="1"/>
        <w:rPr>
          <w:ins w:id="658" w:author="napoleon melo chavarro" w:date="2015-03-30T11:19:00Z"/>
          <w:rFonts w:ascii="Arial" w:eastAsia="Times New Roman" w:hAnsi="Arial" w:cs="Arial"/>
          <w:lang w:val="es-ES" w:eastAsia="es-CO"/>
        </w:rPr>
      </w:pPr>
      <w:r w:rsidRPr="00A25693">
        <w:rPr>
          <w:rFonts w:ascii="Arial" w:eastAsia="Times New Roman" w:hAnsi="Arial" w:cs="Arial"/>
          <w:lang w:val="es-ES" w:eastAsia="es-CO"/>
        </w:rPr>
        <w:t>Actividades para consolidar lo que has aprendido en esta sección.</w:t>
      </w:r>
    </w:p>
    <w:p w:rsidR="00183918" w:rsidRDefault="00183918" w:rsidP="00A25693">
      <w:pPr>
        <w:shd w:val="clear" w:color="auto" w:fill="FFFFFF"/>
        <w:spacing w:before="100" w:beforeAutospacing="1" w:after="100" w:afterAutospacing="1"/>
        <w:rPr>
          <w:ins w:id="659" w:author="napoleon melo chavarro" w:date="2015-03-30T11:19:00Z"/>
          <w:rFonts w:ascii="Arial" w:eastAsia="Times New Roman" w:hAnsi="Arial" w:cs="Arial"/>
          <w:lang w:val="es-ES" w:eastAsia="es-CO"/>
        </w:rPr>
      </w:pPr>
    </w:p>
    <w:p w:rsidR="00183918" w:rsidRDefault="00183918" w:rsidP="00A25693">
      <w:pPr>
        <w:shd w:val="clear" w:color="auto" w:fill="FFFFFF"/>
        <w:spacing w:before="100" w:beforeAutospacing="1" w:after="100" w:afterAutospacing="1"/>
        <w:rPr>
          <w:ins w:id="660" w:author="napoleon melo chavarro" w:date="2015-03-30T11:19:00Z"/>
          <w:rFonts w:ascii="Arial" w:eastAsia="Times New Roman" w:hAnsi="Arial" w:cs="Arial"/>
          <w:lang w:val="es-ES" w:eastAsia="es-CO"/>
        </w:rPr>
      </w:pPr>
    </w:p>
    <w:p w:rsidR="00183918" w:rsidRDefault="00183918" w:rsidP="00A25693">
      <w:pPr>
        <w:shd w:val="clear" w:color="auto" w:fill="FFFFFF"/>
        <w:spacing w:before="100" w:beforeAutospacing="1" w:after="100" w:afterAutospacing="1"/>
        <w:rPr>
          <w:rFonts w:ascii="Arial" w:eastAsia="Times New Roman" w:hAnsi="Arial" w:cs="Arial"/>
          <w:lang w:val="es-ES" w:eastAsia="es-CO"/>
        </w:rPr>
      </w:pPr>
    </w:p>
    <w:tbl>
      <w:tblPr>
        <w:tblStyle w:val="Tablaconcuadrcula"/>
        <w:tblW w:w="0" w:type="auto"/>
        <w:tblLook w:val="04A0" w:firstRow="1" w:lastRow="0" w:firstColumn="1" w:lastColumn="0" w:noHBand="0" w:noVBand="1"/>
      </w:tblPr>
      <w:tblGrid>
        <w:gridCol w:w="2518"/>
        <w:gridCol w:w="6536"/>
      </w:tblGrid>
      <w:tr w:rsidR="00A25693" w:rsidRPr="00184FDA" w:rsidTr="006551AC">
        <w:tc>
          <w:tcPr>
            <w:tcW w:w="9054" w:type="dxa"/>
            <w:gridSpan w:val="2"/>
            <w:shd w:val="clear" w:color="auto" w:fill="000000" w:themeFill="text1"/>
          </w:tcPr>
          <w:p w:rsidR="00A25693" w:rsidRPr="00184FDA" w:rsidRDefault="00A25693" w:rsidP="006551AC">
            <w:pPr>
              <w:jc w:val="center"/>
              <w:rPr>
                <w:rFonts w:ascii="Arial" w:hAnsi="Arial" w:cs="Arial"/>
                <w:b/>
                <w:color w:val="FFFFFF" w:themeColor="background1"/>
                <w:sz w:val="24"/>
                <w:szCs w:val="24"/>
              </w:rPr>
            </w:pPr>
            <w:r w:rsidRPr="00184FDA">
              <w:rPr>
                <w:rFonts w:ascii="Arial" w:hAnsi="Arial" w:cs="Arial"/>
                <w:b/>
                <w:color w:val="FFFFFF" w:themeColor="background1"/>
                <w:sz w:val="24"/>
                <w:szCs w:val="24"/>
              </w:rPr>
              <w:t>Profundiza: recurso aprovechado</w:t>
            </w:r>
          </w:p>
        </w:tc>
      </w:tr>
      <w:tr w:rsidR="00A25693" w:rsidRPr="00184FDA" w:rsidTr="006551AC">
        <w:tc>
          <w:tcPr>
            <w:tcW w:w="2518" w:type="dxa"/>
          </w:tcPr>
          <w:p w:rsidR="00A25693" w:rsidRPr="00184FDA" w:rsidRDefault="00A25693" w:rsidP="006551AC">
            <w:pPr>
              <w:rPr>
                <w:rFonts w:ascii="Arial" w:hAnsi="Arial" w:cs="Arial"/>
                <w:b/>
                <w:color w:val="000000"/>
                <w:sz w:val="24"/>
                <w:szCs w:val="24"/>
              </w:rPr>
            </w:pPr>
            <w:r w:rsidRPr="00184FDA">
              <w:rPr>
                <w:rFonts w:ascii="Arial" w:hAnsi="Arial" w:cs="Arial"/>
                <w:b/>
                <w:color w:val="000000"/>
                <w:sz w:val="24"/>
                <w:szCs w:val="24"/>
              </w:rPr>
              <w:t>Código</w:t>
            </w:r>
          </w:p>
        </w:tc>
        <w:tc>
          <w:tcPr>
            <w:tcW w:w="6536" w:type="dxa"/>
          </w:tcPr>
          <w:p w:rsidR="00A25693" w:rsidRPr="00184FDA" w:rsidRDefault="001D5AF7" w:rsidP="006551AC">
            <w:pPr>
              <w:rPr>
                <w:rFonts w:ascii="Arial" w:hAnsi="Arial" w:cs="Arial"/>
                <w:b/>
                <w:color w:val="000000"/>
                <w:sz w:val="24"/>
                <w:szCs w:val="24"/>
              </w:rPr>
            </w:pPr>
            <w:r>
              <w:rPr>
                <w:rFonts w:ascii="Arial" w:hAnsi="Arial" w:cs="Arial"/>
                <w:color w:val="000000"/>
                <w:sz w:val="24"/>
                <w:szCs w:val="24"/>
              </w:rPr>
              <w:t>CN_07_11</w:t>
            </w:r>
            <w:r w:rsidRPr="00D06DA6">
              <w:rPr>
                <w:rFonts w:ascii="Arial" w:hAnsi="Arial" w:cs="Arial"/>
                <w:color w:val="000000"/>
                <w:sz w:val="24"/>
                <w:szCs w:val="24"/>
              </w:rPr>
              <w:t>_REC</w:t>
            </w:r>
            <w:r>
              <w:rPr>
                <w:rFonts w:ascii="Arial" w:hAnsi="Arial" w:cs="Arial"/>
                <w:color w:val="000000"/>
                <w:sz w:val="24"/>
                <w:szCs w:val="24"/>
              </w:rPr>
              <w:t>1</w:t>
            </w:r>
            <w:ins w:id="661" w:author="napoleon melo chavarro" w:date="2015-03-30T12:45:00Z">
              <w:r w:rsidR="00FB08F6">
                <w:rPr>
                  <w:rFonts w:ascii="Arial" w:hAnsi="Arial" w:cs="Arial"/>
                  <w:color w:val="000000"/>
                  <w:sz w:val="24"/>
                  <w:szCs w:val="24"/>
                </w:rPr>
                <w:t>3</w:t>
              </w:r>
            </w:ins>
            <w:del w:id="662" w:author="napoleon melo chavarro" w:date="2015-03-30T12:45:00Z">
              <w:r w:rsidDel="00FB08F6">
                <w:rPr>
                  <w:rFonts w:ascii="Arial" w:hAnsi="Arial" w:cs="Arial"/>
                  <w:color w:val="000000"/>
                  <w:sz w:val="24"/>
                  <w:szCs w:val="24"/>
                </w:rPr>
                <w:delText>2</w:delText>
              </w:r>
            </w:del>
            <w:r w:rsidRPr="00D06DA6">
              <w:rPr>
                <w:rFonts w:ascii="Arial" w:hAnsi="Arial" w:cs="Arial"/>
                <w:color w:val="000000"/>
                <w:sz w:val="24"/>
                <w:szCs w:val="24"/>
              </w:rPr>
              <w:t>0</w:t>
            </w:r>
          </w:p>
        </w:tc>
      </w:tr>
      <w:tr w:rsidR="00A25693" w:rsidRPr="00184FDA" w:rsidTr="006551AC">
        <w:tc>
          <w:tcPr>
            <w:tcW w:w="2518" w:type="dxa"/>
          </w:tcPr>
          <w:p w:rsidR="00A25693" w:rsidRPr="00184FDA" w:rsidRDefault="00A25693" w:rsidP="006551AC">
            <w:pPr>
              <w:rPr>
                <w:rFonts w:ascii="Arial" w:hAnsi="Arial" w:cs="Arial"/>
                <w:color w:val="000000"/>
                <w:sz w:val="24"/>
                <w:szCs w:val="24"/>
              </w:rPr>
            </w:pPr>
            <w:r w:rsidRPr="00184FDA">
              <w:rPr>
                <w:rFonts w:ascii="Arial" w:hAnsi="Arial" w:cs="Arial"/>
                <w:b/>
                <w:color w:val="000000"/>
                <w:sz w:val="24"/>
                <w:szCs w:val="24"/>
              </w:rPr>
              <w:t>Ubicación en Aula Planeta</w:t>
            </w:r>
          </w:p>
        </w:tc>
        <w:tc>
          <w:tcPr>
            <w:tcW w:w="6536" w:type="dxa"/>
          </w:tcPr>
          <w:p w:rsidR="00A25693" w:rsidRPr="00184FDA" w:rsidRDefault="00A25693" w:rsidP="00A25693">
            <w:pPr>
              <w:rPr>
                <w:rFonts w:ascii="Arial" w:hAnsi="Arial" w:cs="Arial"/>
                <w:color w:val="000000"/>
                <w:sz w:val="24"/>
                <w:szCs w:val="24"/>
              </w:rPr>
            </w:pPr>
            <w:r w:rsidRPr="00184FDA">
              <w:rPr>
                <w:rFonts w:ascii="Arial" w:hAnsi="Arial" w:cs="Arial"/>
                <w:color w:val="000000"/>
                <w:sz w:val="24"/>
                <w:szCs w:val="24"/>
              </w:rPr>
              <w:t xml:space="preserve">2 </w:t>
            </w:r>
            <w:r>
              <w:rPr>
                <w:rFonts w:ascii="Arial" w:hAnsi="Arial" w:cs="Arial"/>
                <w:color w:val="000000"/>
                <w:sz w:val="24"/>
                <w:szCs w:val="24"/>
              </w:rPr>
              <w:t>eso</w:t>
            </w:r>
            <w:r w:rsidRPr="00184FDA">
              <w:rPr>
                <w:rFonts w:ascii="Arial" w:hAnsi="Arial" w:cs="Arial"/>
                <w:color w:val="000000"/>
                <w:sz w:val="24"/>
                <w:szCs w:val="24"/>
              </w:rPr>
              <w:t>/ciencias</w:t>
            </w:r>
            <w:r>
              <w:rPr>
                <w:rFonts w:ascii="Arial" w:hAnsi="Arial" w:cs="Arial"/>
                <w:color w:val="000000"/>
                <w:sz w:val="24"/>
                <w:szCs w:val="24"/>
              </w:rPr>
              <w:t xml:space="preserve"> naturales</w:t>
            </w:r>
            <w:r w:rsidRPr="00184FDA">
              <w:rPr>
                <w:rFonts w:ascii="Arial" w:hAnsi="Arial" w:cs="Arial"/>
                <w:color w:val="000000"/>
                <w:sz w:val="24"/>
                <w:szCs w:val="24"/>
              </w:rPr>
              <w:t>/la fuerza y la presión/</w:t>
            </w:r>
            <w:r>
              <w:rPr>
                <w:rFonts w:ascii="Arial" w:hAnsi="Arial" w:cs="Arial"/>
                <w:color w:val="000000"/>
                <w:sz w:val="24"/>
                <w:szCs w:val="24"/>
              </w:rPr>
              <w:t>tipos de fuerzas/las fuerzas a distancia/profundiza/la fuerza gravitatoria:</w:t>
            </w:r>
            <w:ins w:id="663" w:author="napoleon melo chavarro" w:date="2015-03-30T14:24:00Z">
              <w:r w:rsidR="00777ECD">
                <w:rPr>
                  <w:rFonts w:ascii="Arial" w:hAnsi="Arial" w:cs="Arial"/>
                  <w:color w:val="000000"/>
                  <w:sz w:val="24"/>
                  <w:szCs w:val="24"/>
                </w:rPr>
                <w:t xml:space="preserve"> </w:t>
              </w:r>
            </w:ins>
            <w:r>
              <w:rPr>
                <w:rFonts w:ascii="Arial" w:hAnsi="Arial" w:cs="Arial"/>
                <w:color w:val="000000"/>
                <w:sz w:val="24"/>
                <w:szCs w:val="24"/>
              </w:rPr>
              <w:t>el peso</w:t>
            </w:r>
          </w:p>
        </w:tc>
      </w:tr>
      <w:tr w:rsidR="00A25693" w:rsidRPr="00184FDA" w:rsidTr="006551AC">
        <w:tc>
          <w:tcPr>
            <w:tcW w:w="2518" w:type="dxa"/>
          </w:tcPr>
          <w:p w:rsidR="00A25693" w:rsidRPr="00184FDA" w:rsidRDefault="00A25693" w:rsidP="006551AC">
            <w:pPr>
              <w:rPr>
                <w:rFonts w:ascii="Arial" w:hAnsi="Arial" w:cs="Arial"/>
                <w:color w:val="000000"/>
                <w:sz w:val="24"/>
                <w:szCs w:val="24"/>
              </w:rPr>
            </w:pPr>
            <w:r w:rsidRPr="00184FDA">
              <w:rPr>
                <w:rFonts w:ascii="Arial" w:hAnsi="Arial" w:cs="Arial"/>
                <w:b/>
                <w:color w:val="000000"/>
                <w:sz w:val="24"/>
                <w:szCs w:val="24"/>
              </w:rPr>
              <w:t>Cambio (descripción o capturas de pantallas)</w:t>
            </w:r>
          </w:p>
        </w:tc>
        <w:tc>
          <w:tcPr>
            <w:tcW w:w="6536" w:type="dxa"/>
          </w:tcPr>
          <w:p w:rsidR="00A25693" w:rsidRPr="00184FDA" w:rsidRDefault="00A25693" w:rsidP="006551AC">
            <w:pPr>
              <w:rPr>
                <w:rFonts w:ascii="Arial" w:hAnsi="Arial" w:cs="Arial"/>
                <w:color w:val="000000"/>
                <w:sz w:val="24"/>
                <w:szCs w:val="24"/>
              </w:rPr>
            </w:pPr>
            <w:r w:rsidRPr="00184FDA">
              <w:rPr>
                <w:rFonts w:ascii="Arial" w:hAnsi="Arial" w:cs="Arial"/>
                <w:color w:val="000000"/>
                <w:sz w:val="24"/>
                <w:szCs w:val="24"/>
              </w:rPr>
              <w:t>No hay cambio</w:t>
            </w:r>
            <w:commentRangeStart w:id="664"/>
            <w:r w:rsidRPr="00184FDA">
              <w:rPr>
                <w:rFonts w:ascii="Arial" w:hAnsi="Arial" w:cs="Arial"/>
                <w:color w:val="000000"/>
                <w:sz w:val="24"/>
                <w:szCs w:val="24"/>
              </w:rPr>
              <w:t>s</w:t>
            </w:r>
            <w:commentRangeEnd w:id="664"/>
            <w:r w:rsidR="00EC0E5C">
              <w:rPr>
                <w:rStyle w:val="Refdecomentario"/>
                <w:rFonts w:ascii="Calibri" w:eastAsia="Calibri" w:hAnsi="Calibri" w:cs="Times New Roman"/>
              </w:rPr>
              <w:commentReference w:id="664"/>
            </w:r>
          </w:p>
        </w:tc>
      </w:tr>
      <w:tr w:rsidR="00A25693" w:rsidRPr="00184FDA" w:rsidTr="006551AC">
        <w:tc>
          <w:tcPr>
            <w:tcW w:w="2518" w:type="dxa"/>
          </w:tcPr>
          <w:p w:rsidR="00A25693" w:rsidRPr="00184FDA" w:rsidRDefault="00A25693" w:rsidP="006551AC">
            <w:pPr>
              <w:rPr>
                <w:rFonts w:ascii="Arial" w:hAnsi="Arial" w:cs="Arial"/>
                <w:b/>
                <w:color w:val="000000"/>
                <w:sz w:val="24"/>
                <w:szCs w:val="24"/>
              </w:rPr>
            </w:pPr>
            <w:r w:rsidRPr="00184FDA">
              <w:rPr>
                <w:rFonts w:ascii="Arial" w:hAnsi="Arial" w:cs="Arial"/>
                <w:b/>
                <w:color w:val="000000"/>
                <w:sz w:val="24"/>
                <w:szCs w:val="24"/>
              </w:rPr>
              <w:t>Título</w:t>
            </w:r>
          </w:p>
        </w:tc>
        <w:tc>
          <w:tcPr>
            <w:tcW w:w="6536" w:type="dxa"/>
          </w:tcPr>
          <w:p w:rsidR="00A25693" w:rsidRPr="00184FDA" w:rsidRDefault="00A25693" w:rsidP="006551AC">
            <w:pPr>
              <w:rPr>
                <w:rFonts w:ascii="Arial" w:hAnsi="Arial" w:cs="Arial"/>
                <w:color w:val="000000"/>
                <w:sz w:val="24"/>
                <w:szCs w:val="24"/>
              </w:rPr>
            </w:pPr>
            <w:r w:rsidRPr="00184FDA">
              <w:rPr>
                <w:rFonts w:ascii="Arial" w:hAnsi="Arial" w:cs="Arial"/>
                <w:color w:val="000000"/>
                <w:sz w:val="24"/>
                <w:szCs w:val="24"/>
              </w:rPr>
              <w:t>Refuerza tus conocimientos</w:t>
            </w:r>
          </w:p>
        </w:tc>
      </w:tr>
      <w:tr w:rsidR="00A25693" w:rsidRPr="00184FDA" w:rsidTr="006551AC">
        <w:tc>
          <w:tcPr>
            <w:tcW w:w="2518" w:type="dxa"/>
          </w:tcPr>
          <w:p w:rsidR="00A25693" w:rsidRPr="00184FDA" w:rsidRDefault="00A25693" w:rsidP="006551AC">
            <w:pPr>
              <w:rPr>
                <w:rFonts w:ascii="Arial" w:hAnsi="Arial" w:cs="Arial"/>
                <w:b/>
                <w:color w:val="000000"/>
                <w:sz w:val="24"/>
                <w:szCs w:val="24"/>
              </w:rPr>
            </w:pPr>
            <w:r w:rsidRPr="00184FDA">
              <w:rPr>
                <w:rFonts w:ascii="Arial" w:hAnsi="Arial" w:cs="Arial"/>
                <w:b/>
                <w:color w:val="000000"/>
                <w:sz w:val="24"/>
                <w:szCs w:val="24"/>
              </w:rPr>
              <w:t>Descripción</w:t>
            </w:r>
          </w:p>
        </w:tc>
        <w:tc>
          <w:tcPr>
            <w:tcW w:w="6536" w:type="dxa"/>
          </w:tcPr>
          <w:p w:rsidR="00A25693" w:rsidRPr="00184FDA" w:rsidRDefault="00A25693" w:rsidP="006551AC">
            <w:pPr>
              <w:rPr>
                <w:rFonts w:ascii="Arial" w:hAnsi="Arial" w:cs="Arial"/>
                <w:color w:val="000000"/>
                <w:sz w:val="24"/>
                <w:szCs w:val="24"/>
              </w:rPr>
            </w:pPr>
            <w:r>
              <w:rPr>
                <w:rFonts w:ascii="Arial" w:hAnsi="Arial" w:cs="Arial"/>
                <w:color w:val="000000"/>
                <w:sz w:val="24"/>
                <w:szCs w:val="24"/>
              </w:rPr>
              <w:t>Interactivo que explica la masa, el peso y los fenómenos vinculados con la gravedad.</w:t>
            </w:r>
          </w:p>
        </w:tc>
      </w:tr>
    </w:tbl>
    <w:p w:rsidR="00A25693" w:rsidRDefault="00A25693" w:rsidP="0094731E">
      <w:pPr>
        <w:spacing w:after="0"/>
        <w:rPr>
          <w:rFonts w:ascii="Arial" w:hAnsi="Arial" w:cs="Arial"/>
          <w:highlight w:val="yellow"/>
        </w:rPr>
      </w:pPr>
    </w:p>
    <w:p w:rsidR="0094731E" w:rsidRPr="0094731E" w:rsidRDefault="0094731E" w:rsidP="0094731E">
      <w:pPr>
        <w:spacing w:after="0"/>
        <w:rPr>
          <w:rFonts w:ascii="Arial" w:hAnsi="Arial" w:cs="Arial"/>
          <w:b/>
        </w:rPr>
      </w:pPr>
      <w:r w:rsidRPr="0094731E">
        <w:rPr>
          <w:rFonts w:ascii="Arial" w:hAnsi="Arial" w:cs="Arial"/>
          <w:highlight w:val="yellow"/>
        </w:rPr>
        <w:t>[SECCIÓN 1]</w:t>
      </w:r>
      <w:r w:rsidRPr="0094731E">
        <w:rPr>
          <w:rFonts w:ascii="Arial" w:hAnsi="Arial" w:cs="Arial"/>
        </w:rPr>
        <w:t xml:space="preserve"> </w:t>
      </w:r>
      <w:r w:rsidRPr="0094731E">
        <w:rPr>
          <w:rFonts w:ascii="Arial" w:hAnsi="Arial" w:cs="Arial"/>
          <w:b/>
        </w:rPr>
        <w:t>4 Efectos de las fuerzas</w:t>
      </w:r>
    </w:p>
    <w:p w:rsidR="0094731E" w:rsidRDefault="0094731E" w:rsidP="00F057BC">
      <w:pPr>
        <w:shd w:val="clear" w:color="auto" w:fill="FFFFFF"/>
        <w:spacing w:before="100" w:beforeAutospacing="1" w:after="100" w:afterAutospacing="1"/>
        <w:rPr>
          <w:rFonts w:ascii="Arial" w:eastAsia="Times New Roman" w:hAnsi="Arial" w:cs="Arial"/>
          <w:lang w:val="es-ES" w:eastAsia="es-CO"/>
        </w:rPr>
      </w:pPr>
      <w:r>
        <w:rPr>
          <w:rFonts w:ascii="Arial" w:eastAsia="Times New Roman" w:hAnsi="Arial" w:cs="Arial"/>
          <w:lang w:val="es-ES" w:eastAsia="es-CO"/>
        </w:rPr>
        <w:t xml:space="preserve">Durante toda la vida el hombre ha podido </w:t>
      </w:r>
      <w:del w:id="665" w:author="ASISTENTE ALEJO" w:date="2015-04-23T23:51:00Z">
        <w:r w:rsidRPr="0094731E" w:rsidDel="00EC0E5C">
          <w:rPr>
            <w:rFonts w:ascii="Arial" w:eastAsia="Times New Roman" w:hAnsi="Arial" w:cs="Arial"/>
            <w:lang w:val="es-ES" w:eastAsia="es-CO"/>
          </w:rPr>
          <w:delText xml:space="preserve"> </w:delText>
        </w:r>
      </w:del>
      <w:r w:rsidRPr="0094731E">
        <w:rPr>
          <w:rFonts w:ascii="Arial" w:eastAsia="Times New Roman" w:hAnsi="Arial" w:cs="Arial"/>
          <w:lang w:val="es-ES" w:eastAsia="es-CO"/>
        </w:rPr>
        <w:t xml:space="preserve">observar una </w:t>
      </w:r>
      <w:r>
        <w:rPr>
          <w:rFonts w:ascii="Arial" w:eastAsia="Times New Roman" w:hAnsi="Arial" w:cs="Arial"/>
          <w:lang w:val="es-ES" w:eastAsia="es-CO"/>
        </w:rPr>
        <w:t xml:space="preserve">diversidad </w:t>
      </w:r>
      <w:r w:rsidRPr="0094731E">
        <w:rPr>
          <w:rFonts w:ascii="Arial" w:eastAsia="Times New Roman" w:hAnsi="Arial" w:cs="Arial"/>
          <w:lang w:val="es-ES" w:eastAsia="es-CO"/>
        </w:rPr>
        <w:t xml:space="preserve">de </w:t>
      </w:r>
      <w:r>
        <w:rPr>
          <w:rFonts w:ascii="Arial" w:eastAsia="Times New Roman" w:hAnsi="Arial" w:cs="Arial"/>
          <w:lang w:val="es-ES" w:eastAsia="es-CO"/>
        </w:rPr>
        <w:t xml:space="preserve">sucesos </w:t>
      </w:r>
      <w:r w:rsidRPr="0094731E">
        <w:rPr>
          <w:rFonts w:ascii="Arial" w:eastAsia="Times New Roman" w:hAnsi="Arial" w:cs="Arial"/>
          <w:lang w:val="es-ES" w:eastAsia="es-CO"/>
        </w:rPr>
        <w:t xml:space="preserve">en la naturaleza, desde la caída de una hoja hasta la explosión de </w:t>
      </w:r>
      <w:r>
        <w:rPr>
          <w:rFonts w:ascii="Arial" w:eastAsia="Times New Roman" w:hAnsi="Arial" w:cs="Arial"/>
          <w:lang w:val="es-ES" w:eastAsia="es-CO"/>
        </w:rPr>
        <w:t>un volcán</w:t>
      </w:r>
      <w:r w:rsidRPr="0094731E">
        <w:rPr>
          <w:rFonts w:ascii="Arial" w:eastAsia="Times New Roman" w:hAnsi="Arial" w:cs="Arial"/>
          <w:lang w:val="es-ES" w:eastAsia="es-CO"/>
        </w:rPr>
        <w:t xml:space="preserve">. </w:t>
      </w:r>
      <w:r>
        <w:rPr>
          <w:rFonts w:ascii="Arial" w:eastAsia="Times New Roman" w:hAnsi="Arial" w:cs="Arial"/>
          <w:lang w:val="es-ES" w:eastAsia="es-CO"/>
        </w:rPr>
        <w:t xml:space="preserve">Estos sucesos tienen variadas </w:t>
      </w:r>
      <w:r w:rsidRPr="0094731E">
        <w:rPr>
          <w:rFonts w:ascii="Arial" w:eastAsia="Times New Roman" w:hAnsi="Arial" w:cs="Arial"/>
          <w:lang w:val="es-ES" w:eastAsia="es-CO"/>
        </w:rPr>
        <w:t>explicaciones para entender</w:t>
      </w:r>
      <w:r>
        <w:rPr>
          <w:rFonts w:ascii="Arial" w:eastAsia="Times New Roman" w:hAnsi="Arial" w:cs="Arial"/>
          <w:lang w:val="es-ES" w:eastAsia="es-CO"/>
        </w:rPr>
        <w:t>los, s</w:t>
      </w:r>
      <w:r w:rsidRPr="0094731E">
        <w:rPr>
          <w:rFonts w:ascii="Arial" w:eastAsia="Times New Roman" w:hAnsi="Arial" w:cs="Arial"/>
          <w:lang w:val="es-ES" w:eastAsia="es-CO"/>
        </w:rPr>
        <w:t xml:space="preserve">in embargo, los científicos </w:t>
      </w:r>
      <w:r>
        <w:rPr>
          <w:rFonts w:ascii="Arial" w:eastAsia="Times New Roman" w:hAnsi="Arial" w:cs="Arial"/>
          <w:lang w:val="es-ES" w:eastAsia="es-CO"/>
        </w:rPr>
        <w:t xml:space="preserve">creen </w:t>
      </w:r>
      <w:r w:rsidRPr="0094731E">
        <w:rPr>
          <w:rFonts w:ascii="Arial" w:eastAsia="Times New Roman" w:hAnsi="Arial" w:cs="Arial"/>
          <w:lang w:val="es-ES" w:eastAsia="es-CO"/>
        </w:rPr>
        <w:t xml:space="preserve">que todo puede ser </w:t>
      </w:r>
      <w:r w:rsidR="007B54C1">
        <w:rPr>
          <w:rFonts w:ascii="Arial" w:eastAsia="Times New Roman" w:hAnsi="Arial" w:cs="Arial"/>
          <w:lang w:val="es-ES" w:eastAsia="es-CO"/>
        </w:rPr>
        <w:t xml:space="preserve">manejado </w:t>
      </w:r>
      <w:r w:rsidRPr="0094731E">
        <w:rPr>
          <w:rFonts w:ascii="Arial" w:eastAsia="Times New Roman" w:hAnsi="Arial" w:cs="Arial"/>
          <w:lang w:val="es-ES" w:eastAsia="es-CO"/>
        </w:rPr>
        <w:t xml:space="preserve"> a partir de </w:t>
      </w:r>
      <w:r w:rsidR="007B54C1">
        <w:rPr>
          <w:rFonts w:ascii="Arial" w:eastAsia="Times New Roman" w:hAnsi="Arial" w:cs="Arial"/>
          <w:lang w:val="es-ES" w:eastAsia="es-CO"/>
        </w:rPr>
        <w:t xml:space="preserve">las </w:t>
      </w:r>
      <w:r w:rsidRPr="0094731E">
        <w:rPr>
          <w:rFonts w:ascii="Arial" w:eastAsia="Times New Roman" w:hAnsi="Arial" w:cs="Arial"/>
          <w:lang w:val="es-ES" w:eastAsia="es-CO"/>
        </w:rPr>
        <w:t>cuatro fuerzas fundamentales.</w:t>
      </w:r>
    </w:p>
    <w:tbl>
      <w:tblPr>
        <w:tblStyle w:val="Tablaconcuadrcula"/>
        <w:tblW w:w="0" w:type="auto"/>
        <w:tblLook w:val="04A0" w:firstRow="1" w:lastRow="0" w:firstColumn="1" w:lastColumn="0" w:noHBand="0" w:noVBand="1"/>
      </w:tblPr>
      <w:tblGrid>
        <w:gridCol w:w="2485"/>
        <w:gridCol w:w="6343"/>
      </w:tblGrid>
      <w:tr w:rsidR="00B00B8E" w:rsidRPr="00B00B8E" w:rsidTr="006551AC">
        <w:tc>
          <w:tcPr>
            <w:tcW w:w="8828" w:type="dxa"/>
            <w:gridSpan w:val="2"/>
            <w:shd w:val="clear" w:color="auto" w:fill="0D0D0D" w:themeFill="text1" w:themeFillTint="F2"/>
          </w:tcPr>
          <w:p w:rsidR="00B00B8E" w:rsidRPr="00B00B8E" w:rsidRDefault="00B00B8E" w:rsidP="006551AC">
            <w:pPr>
              <w:jc w:val="center"/>
              <w:rPr>
                <w:rFonts w:ascii="Arial" w:hAnsi="Arial" w:cs="Arial"/>
                <w:b/>
                <w:color w:val="FFFFFF" w:themeColor="background1"/>
                <w:sz w:val="24"/>
                <w:szCs w:val="24"/>
              </w:rPr>
            </w:pPr>
            <w:r w:rsidRPr="00B00B8E">
              <w:rPr>
                <w:rFonts w:ascii="Arial" w:hAnsi="Arial" w:cs="Arial"/>
                <w:b/>
                <w:color w:val="FFFFFF" w:themeColor="background1"/>
                <w:sz w:val="24"/>
                <w:szCs w:val="24"/>
              </w:rPr>
              <w:t>Imagen (fotografía, gráfica o ilustración)</w:t>
            </w:r>
          </w:p>
        </w:tc>
      </w:tr>
      <w:tr w:rsidR="00B00B8E" w:rsidRPr="00B00B8E" w:rsidTr="006551AC">
        <w:tc>
          <w:tcPr>
            <w:tcW w:w="2485" w:type="dxa"/>
          </w:tcPr>
          <w:p w:rsidR="00B00B8E" w:rsidRPr="00B00B8E" w:rsidRDefault="00B00B8E" w:rsidP="006551AC">
            <w:pPr>
              <w:rPr>
                <w:rFonts w:ascii="Arial" w:hAnsi="Arial" w:cs="Arial"/>
                <w:b/>
                <w:color w:val="000000"/>
                <w:sz w:val="24"/>
                <w:szCs w:val="24"/>
              </w:rPr>
            </w:pPr>
            <w:r w:rsidRPr="00B00B8E">
              <w:rPr>
                <w:rFonts w:ascii="Arial" w:hAnsi="Arial" w:cs="Arial"/>
                <w:b/>
                <w:color w:val="000000"/>
                <w:sz w:val="24"/>
                <w:szCs w:val="24"/>
              </w:rPr>
              <w:lastRenderedPageBreak/>
              <w:t>Código</w:t>
            </w:r>
          </w:p>
        </w:tc>
        <w:tc>
          <w:tcPr>
            <w:tcW w:w="6343" w:type="dxa"/>
          </w:tcPr>
          <w:p w:rsidR="00B00B8E" w:rsidRPr="00B00B8E" w:rsidRDefault="00B00B8E" w:rsidP="006551AC">
            <w:pPr>
              <w:rPr>
                <w:rFonts w:ascii="Arial" w:hAnsi="Arial" w:cs="Arial"/>
                <w:b/>
                <w:color w:val="000000"/>
                <w:sz w:val="24"/>
                <w:szCs w:val="24"/>
              </w:rPr>
            </w:pPr>
            <w:r w:rsidRPr="00B00B8E">
              <w:rPr>
                <w:rFonts w:ascii="Arial" w:hAnsi="Arial" w:cs="Arial"/>
                <w:color w:val="000000"/>
                <w:sz w:val="24"/>
                <w:szCs w:val="24"/>
              </w:rPr>
              <w:t>CN_07_11_IMG</w:t>
            </w:r>
            <w:r w:rsidR="001D5AF7">
              <w:rPr>
                <w:rFonts w:ascii="Arial" w:hAnsi="Arial" w:cs="Arial"/>
                <w:color w:val="000000"/>
                <w:sz w:val="24"/>
                <w:szCs w:val="24"/>
              </w:rPr>
              <w:t>22</w:t>
            </w:r>
          </w:p>
        </w:tc>
      </w:tr>
      <w:tr w:rsidR="00B00B8E" w:rsidRPr="00B00B8E" w:rsidTr="006551AC">
        <w:tc>
          <w:tcPr>
            <w:tcW w:w="2485" w:type="dxa"/>
          </w:tcPr>
          <w:p w:rsidR="00B00B8E" w:rsidRPr="00B00B8E" w:rsidRDefault="00B00B8E" w:rsidP="006551AC">
            <w:pPr>
              <w:rPr>
                <w:rFonts w:ascii="Arial" w:hAnsi="Arial" w:cs="Arial"/>
                <w:color w:val="000000"/>
                <w:sz w:val="24"/>
                <w:szCs w:val="24"/>
              </w:rPr>
            </w:pPr>
            <w:r w:rsidRPr="00B00B8E">
              <w:rPr>
                <w:rFonts w:ascii="Arial" w:hAnsi="Arial" w:cs="Arial"/>
                <w:b/>
                <w:color w:val="000000"/>
                <w:sz w:val="24"/>
                <w:szCs w:val="24"/>
              </w:rPr>
              <w:t>Descripción</w:t>
            </w:r>
          </w:p>
        </w:tc>
        <w:tc>
          <w:tcPr>
            <w:tcW w:w="6343" w:type="dxa"/>
          </w:tcPr>
          <w:p w:rsidR="00B00B8E" w:rsidRPr="00B00B8E" w:rsidRDefault="00B00B8E" w:rsidP="006551AC">
            <w:pPr>
              <w:rPr>
                <w:rFonts w:ascii="Arial" w:hAnsi="Arial" w:cs="Arial"/>
                <w:color w:val="000000"/>
                <w:sz w:val="24"/>
                <w:szCs w:val="24"/>
              </w:rPr>
            </w:pPr>
            <w:r w:rsidRPr="00B00B8E">
              <w:rPr>
                <w:rFonts w:ascii="Arial" w:hAnsi="Arial" w:cs="Arial"/>
                <w:color w:val="000000"/>
                <w:sz w:val="24"/>
                <w:szCs w:val="24"/>
              </w:rPr>
              <w:t>Efectos de las fuerzas</w:t>
            </w:r>
          </w:p>
        </w:tc>
      </w:tr>
      <w:tr w:rsidR="00B00B8E" w:rsidRPr="00B00B8E" w:rsidTr="006551AC">
        <w:tc>
          <w:tcPr>
            <w:tcW w:w="2485" w:type="dxa"/>
          </w:tcPr>
          <w:p w:rsidR="00B00B8E" w:rsidRPr="00B00B8E" w:rsidRDefault="00B00B8E" w:rsidP="006551AC">
            <w:pPr>
              <w:rPr>
                <w:rFonts w:ascii="Arial" w:hAnsi="Arial" w:cs="Arial"/>
                <w:color w:val="000000"/>
                <w:sz w:val="24"/>
                <w:szCs w:val="24"/>
              </w:rPr>
            </w:pPr>
            <w:r w:rsidRPr="00B00B8E">
              <w:rPr>
                <w:rFonts w:ascii="Arial" w:hAnsi="Arial" w:cs="Arial"/>
                <w:b/>
                <w:color w:val="000000"/>
                <w:sz w:val="24"/>
                <w:szCs w:val="24"/>
              </w:rPr>
              <w:t xml:space="preserve">Código </w:t>
            </w:r>
            <w:proofErr w:type="spellStart"/>
            <w:r w:rsidRPr="00B00B8E">
              <w:rPr>
                <w:rFonts w:ascii="Arial" w:hAnsi="Arial" w:cs="Arial"/>
                <w:b/>
                <w:color w:val="000000"/>
                <w:sz w:val="24"/>
                <w:szCs w:val="24"/>
              </w:rPr>
              <w:t>Shutterstock</w:t>
            </w:r>
            <w:proofErr w:type="spellEnd"/>
            <w:r w:rsidRPr="00B00B8E">
              <w:rPr>
                <w:rFonts w:ascii="Arial" w:hAnsi="Arial" w:cs="Arial"/>
                <w:b/>
                <w:color w:val="000000"/>
                <w:sz w:val="24"/>
                <w:szCs w:val="24"/>
              </w:rPr>
              <w:t xml:space="preserve"> (o URL o la ruta en </w:t>
            </w:r>
            <w:proofErr w:type="spellStart"/>
            <w:r w:rsidRPr="00B00B8E">
              <w:rPr>
                <w:rFonts w:ascii="Arial" w:hAnsi="Arial" w:cs="Arial"/>
                <w:b/>
                <w:color w:val="000000"/>
                <w:sz w:val="24"/>
                <w:szCs w:val="24"/>
              </w:rPr>
              <w:t>AulaPlaneta</w:t>
            </w:r>
            <w:proofErr w:type="spellEnd"/>
            <w:r w:rsidRPr="00B00B8E">
              <w:rPr>
                <w:rFonts w:ascii="Arial" w:hAnsi="Arial" w:cs="Arial"/>
                <w:b/>
                <w:color w:val="000000"/>
                <w:sz w:val="24"/>
                <w:szCs w:val="24"/>
              </w:rPr>
              <w:t>)</w:t>
            </w:r>
          </w:p>
        </w:tc>
        <w:tc>
          <w:tcPr>
            <w:tcW w:w="6343" w:type="dxa"/>
          </w:tcPr>
          <w:p w:rsidR="00B00B8E" w:rsidRPr="00B00B8E" w:rsidRDefault="00B00B8E" w:rsidP="006551AC">
            <w:pPr>
              <w:rPr>
                <w:rFonts w:ascii="Arial" w:hAnsi="Arial" w:cs="Arial"/>
                <w:color w:val="000000"/>
                <w:sz w:val="24"/>
                <w:szCs w:val="24"/>
              </w:rPr>
            </w:pPr>
            <w:r w:rsidRPr="00B00B8E">
              <w:rPr>
                <w:rStyle w:val="apple-converted-space"/>
                <w:rFonts w:ascii="Arial" w:hAnsi="Arial" w:cs="Arial"/>
                <w:color w:val="333333"/>
                <w:sz w:val="24"/>
                <w:szCs w:val="24"/>
                <w:shd w:val="clear" w:color="auto" w:fill="FFFFFF"/>
              </w:rPr>
              <w:t> </w:t>
            </w:r>
            <w:commentRangeStart w:id="666"/>
            <w:r w:rsidRPr="00B00B8E">
              <w:rPr>
                <w:rFonts w:ascii="Arial" w:hAnsi="Arial" w:cs="Arial"/>
                <w:color w:val="333333"/>
                <w:sz w:val="24"/>
                <w:szCs w:val="24"/>
                <w:shd w:val="clear" w:color="auto" w:fill="FFFFFF"/>
              </w:rPr>
              <w:t>256759894</w:t>
            </w:r>
            <w:commentRangeEnd w:id="666"/>
            <w:r w:rsidR="00FB66DC">
              <w:rPr>
                <w:rStyle w:val="Refdecomentario"/>
                <w:rFonts w:ascii="Calibri" w:eastAsia="Calibri" w:hAnsi="Calibri" w:cs="Times New Roman"/>
              </w:rPr>
              <w:commentReference w:id="666"/>
            </w:r>
          </w:p>
        </w:tc>
      </w:tr>
      <w:tr w:rsidR="00B00B8E" w:rsidRPr="00B00B8E" w:rsidTr="006551AC">
        <w:tc>
          <w:tcPr>
            <w:tcW w:w="2485" w:type="dxa"/>
          </w:tcPr>
          <w:p w:rsidR="00B00B8E" w:rsidRPr="00B00B8E" w:rsidRDefault="00B00B8E" w:rsidP="006551AC">
            <w:pPr>
              <w:rPr>
                <w:rFonts w:ascii="Arial" w:hAnsi="Arial" w:cs="Arial"/>
                <w:color w:val="000000"/>
                <w:sz w:val="24"/>
                <w:szCs w:val="24"/>
              </w:rPr>
            </w:pPr>
            <w:r w:rsidRPr="00B00B8E">
              <w:rPr>
                <w:rFonts w:ascii="Arial" w:hAnsi="Arial" w:cs="Arial"/>
                <w:b/>
                <w:color w:val="000000"/>
                <w:sz w:val="24"/>
                <w:szCs w:val="24"/>
              </w:rPr>
              <w:t>Pie de imagen</w:t>
            </w:r>
          </w:p>
        </w:tc>
        <w:tc>
          <w:tcPr>
            <w:tcW w:w="6343" w:type="dxa"/>
          </w:tcPr>
          <w:p w:rsidR="00B00B8E" w:rsidRPr="00B00B8E" w:rsidRDefault="00B00B8E" w:rsidP="006551AC">
            <w:pPr>
              <w:shd w:val="clear" w:color="auto" w:fill="FFFFFF"/>
              <w:spacing w:before="100" w:beforeAutospacing="1" w:after="100" w:afterAutospacing="1"/>
              <w:rPr>
                <w:rFonts w:ascii="Arial" w:hAnsi="Arial" w:cs="Arial"/>
                <w:sz w:val="24"/>
                <w:szCs w:val="24"/>
              </w:rPr>
            </w:pPr>
            <w:r w:rsidRPr="00B00B8E">
              <w:rPr>
                <w:rStyle w:val="Textoennegrita"/>
                <w:rFonts w:ascii="Arial" w:hAnsi="Arial" w:cs="Arial"/>
                <w:b w:val="0"/>
                <w:sz w:val="24"/>
                <w:szCs w:val="24"/>
              </w:rPr>
              <w:t xml:space="preserve">Las fuerzas ejercidas por las placas tectónicas al interior de la tierra son las causantes de los movimientos telúricos.  </w:t>
            </w:r>
          </w:p>
        </w:tc>
      </w:tr>
    </w:tbl>
    <w:p w:rsidR="00B00B8E" w:rsidRDefault="005A32EC" w:rsidP="00F057BC">
      <w:pPr>
        <w:shd w:val="clear" w:color="auto" w:fill="FFFFFF"/>
        <w:spacing w:before="100" w:beforeAutospacing="1" w:after="100" w:afterAutospacing="1"/>
        <w:rPr>
          <w:rFonts w:ascii="Arial" w:eastAsia="Times New Roman" w:hAnsi="Arial" w:cs="Arial"/>
          <w:lang w:val="es-ES" w:eastAsia="es-CO"/>
        </w:rPr>
      </w:pPr>
      <w:r>
        <w:rPr>
          <w:rFonts w:ascii="Arial" w:eastAsia="Times New Roman" w:hAnsi="Arial" w:cs="Arial"/>
          <w:lang w:val="es-ES" w:eastAsia="es-CO"/>
        </w:rPr>
        <w:t>Debido a la fuerza de gravedad es que los hombres pueden caminar sobre la superficie terrestre.</w:t>
      </w:r>
    </w:p>
    <w:p w:rsidR="001D2FD5" w:rsidRDefault="005A32EC" w:rsidP="005A32EC">
      <w:pPr>
        <w:shd w:val="clear" w:color="auto" w:fill="FFFFFF"/>
        <w:spacing w:before="100" w:beforeAutospacing="1" w:after="100" w:afterAutospacing="1"/>
        <w:rPr>
          <w:rFonts w:ascii="Arial" w:eastAsia="Times New Roman" w:hAnsi="Arial" w:cs="Arial"/>
          <w:lang w:val="es-CO" w:eastAsia="es-CO"/>
        </w:rPr>
      </w:pPr>
      <w:r>
        <w:rPr>
          <w:rFonts w:ascii="Arial" w:eastAsia="Times New Roman" w:hAnsi="Arial" w:cs="Arial"/>
          <w:lang w:val="es-CO" w:eastAsia="es-CO"/>
        </w:rPr>
        <w:t>Las fuerzas de la n</w:t>
      </w:r>
      <w:r w:rsidRPr="005A32EC">
        <w:rPr>
          <w:rFonts w:ascii="Arial" w:eastAsia="Times New Roman" w:hAnsi="Arial" w:cs="Arial"/>
          <w:lang w:val="es-CO" w:eastAsia="es-CO"/>
        </w:rPr>
        <w:t>aturaleza</w:t>
      </w:r>
      <w:r w:rsidR="007F66F5">
        <w:rPr>
          <w:rFonts w:ascii="Arial" w:eastAsia="Times New Roman" w:hAnsi="Arial" w:cs="Arial"/>
          <w:lang w:val="es-CO" w:eastAsia="es-CO"/>
        </w:rPr>
        <w:t xml:space="preserve"> son las responsables de </w:t>
      </w:r>
      <w:r w:rsidRPr="005A32EC">
        <w:rPr>
          <w:rFonts w:ascii="Arial" w:eastAsia="Times New Roman" w:hAnsi="Arial" w:cs="Arial"/>
          <w:lang w:val="es-CO" w:eastAsia="es-CO"/>
        </w:rPr>
        <w:t xml:space="preserve"> </w:t>
      </w:r>
      <w:r w:rsidR="007F66F5">
        <w:rPr>
          <w:rFonts w:ascii="Arial" w:eastAsia="Times New Roman" w:hAnsi="Arial" w:cs="Arial"/>
          <w:lang w:val="es-CO" w:eastAsia="es-CO"/>
        </w:rPr>
        <w:t xml:space="preserve">las grandes tormentas que se observan en las regiones, así como </w:t>
      </w:r>
      <w:r w:rsidRPr="005A32EC">
        <w:rPr>
          <w:rFonts w:ascii="Arial" w:eastAsia="Times New Roman" w:hAnsi="Arial" w:cs="Arial"/>
          <w:lang w:val="es-CO" w:eastAsia="es-CO"/>
        </w:rPr>
        <w:t>de los terremotos</w:t>
      </w:r>
      <w:r w:rsidR="007F66F5">
        <w:rPr>
          <w:rFonts w:ascii="Arial" w:eastAsia="Times New Roman" w:hAnsi="Arial" w:cs="Arial"/>
          <w:lang w:val="es-CO" w:eastAsia="es-CO"/>
        </w:rPr>
        <w:t>, sean estos muy fuertes o tan débiles que apenas son percibidos por el hombre</w:t>
      </w:r>
      <w:r w:rsidR="007B54C1">
        <w:rPr>
          <w:rFonts w:ascii="Arial" w:eastAsia="Times New Roman" w:hAnsi="Arial" w:cs="Arial"/>
          <w:lang w:val="es-CO" w:eastAsia="es-CO"/>
        </w:rPr>
        <w:t>.</w:t>
      </w:r>
    </w:p>
    <w:p w:rsidR="00A86FAD" w:rsidRDefault="00A86FAD" w:rsidP="005A32EC">
      <w:pPr>
        <w:shd w:val="clear" w:color="auto" w:fill="FFFFFF"/>
        <w:spacing w:before="100" w:beforeAutospacing="1" w:after="100" w:afterAutospacing="1"/>
        <w:rPr>
          <w:ins w:id="667" w:author="napoleon melo chavarro" w:date="2015-03-30T11:27:00Z"/>
          <w:rFonts w:ascii="Arial" w:eastAsia="Times New Roman" w:hAnsi="Arial" w:cs="Arial"/>
          <w:lang w:val="es-CO" w:eastAsia="es-CO"/>
        </w:rPr>
      </w:pPr>
      <w:r>
        <w:rPr>
          <w:rFonts w:ascii="Arial" w:eastAsia="Times New Roman" w:hAnsi="Arial" w:cs="Arial"/>
          <w:lang w:val="es-CO" w:eastAsia="es-CO"/>
        </w:rPr>
        <w:t xml:space="preserve">La fuerza es una magnitud de carácter </w:t>
      </w:r>
      <w:del w:id="668" w:author="ASISTENTE ALEJO" w:date="2015-04-23T23:52:00Z">
        <w:r w:rsidDel="00FB66DC">
          <w:rPr>
            <w:rFonts w:ascii="Arial" w:eastAsia="Times New Roman" w:hAnsi="Arial" w:cs="Arial"/>
            <w:lang w:val="es-CO" w:eastAsia="es-CO"/>
          </w:rPr>
          <w:delText xml:space="preserve"> </w:delText>
        </w:r>
      </w:del>
      <w:r>
        <w:rPr>
          <w:rFonts w:ascii="Arial" w:eastAsia="Times New Roman" w:hAnsi="Arial" w:cs="Arial"/>
          <w:lang w:val="es-CO" w:eastAsia="es-CO"/>
        </w:rPr>
        <w:t>vectorial, es decir que siempre se tiene en cuenta su magnitud, su dirección y su sentido.</w:t>
      </w:r>
      <w:del w:id="669" w:author="ASISTENTE ALEJO" w:date="2015-04-23T23:52:00Z">
        <w:r w:rsidDel="00FB66DC">
          <w:rPr>
            <w:rFonts w:ascii="Arial" w:eastAsia="Times New Roman" w:hAnsi="Arial" w:cs="Arial"/>
            <w:lang w:val="es-CO" w:eastAsia="es-CO"/>
          </w:rPr>
          <w:delText xml:space="preserve"> </w:delText>
        </w:r>
      </w:del>
      <w:r>
        <w:rPr>
          <w:rFonts w:ascii="Arial" w:eastAsia="Times New Roman" w:hAnsi="Arial" w:cs="Arial"/>
          <w:lang w:val="es-CO" w:eastAsia="es-CO"/>
        </w:rPr>
        <w:t xml:space="preserve"> A partir de esta consideración se desprende que el efecto causado por una fuerza depende de estas tres características.</w:t>
      </w:r>
    </w:p>
    <w:p w:rsidR="00F14CA7" w:rsidRDefault="00F14CA7" w:rsidP="005A32EC">
      <w:pPr>
        <w:shd w:val="clear" w:color="auto" w:fill="FFFFFF"/>
        <w:spacing w:before="100" w:beforeAutospacing="1" w:after="100" w:afterAutospacing="1"/>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91"/>
        <w:gridCol w:w="6337"/>
      </w:tblGrid>
      <w:tr w:rsidR="00D72496" w:rsidRPr="00D72496" w:rsidTr="00D72496">
        <w:tc>
          <w:tcPr>
            <w:tcW w:w="8828" w:type="dxa"/>
            <w:gridSpan w:val="2"/>
            <w:shd w:val="clear" w:color="auto" w:fill="000000" w:themeFill="text1"/>
          </w:tcPr>
          <w:p w:rsidR="00D72496" w:rsidRPr="00D72496" w:rsidRDefault="00D72496" w:rsidP="00051DBD">
            <w:pPr>
              <w:jc w:val="center"/>
              <w:rPr>
                <w:rFonts w:ascii="Arial" w:hAnsi="Arial" w:cs="Arial"/>
                <w:b/>
                <w:color w:val="FFFFFF" w:themeColor="background1"/>
                <w:sz w:val="24"/>
                <w:szCs w:val="24"/>
              </w:rPr>
            </w:pPr>
            <w:r w:rsidRPr="00D72496">
              <w:rPr>
                <w:rFonts w:ascii="Arial" w:hAnsi="Arial" w:cs="Arial"/>
                <w:b/>
                <w:color w:val="FFFFFF" w:themeColor="background1"/>
                <w:sz w:val="24"/>
                <w:szCs w:val="24"/>
              </w:rPr>
              <w:t>Destacado</w:t>
            </w:r>
          </w:p>
        </w:tc>
      </w:tr>
      <w:tr w:rsidR="00D72496" w:rsidRPr="00D72496" w:rsidTr="00D72496">
        <w:tc>
          <w:tcPr>
            <w:tcW w:w="2491" w:type="dxa"/>
          </w:tcPr>
          <w:p w:rsidR="00D72496" w:rsidRPr="00D72496" w:rsidRDefault="00D72496" w:rsidP="00051DBD">
            <w:pPr>
              <w:rPr>
                <w:rFonts w:ascii="Arial" w:hAnsi="Arial" w:cs="Arial"/>
                <w:b/>
                <w:sz w:val="24"/>
                <w:szCs w:val="24"/>
              </w:rPr>
            </w:pPr>
            <w:r w:rsidRPr="00D72496">
              <w:rPr>
                <w:rFonts w:ascii="Arial" w:hAnsi="Arial" w:cs="Arial"/>
                <w:b/>
                <w:sz w:val="24"/>
                <w:szCs w:val="24"/>
              </w:rPr>
              <w:t>Título</w:t>
            </w:r>
          </w:p>
        </w:tc>
        <w:tc>
          <w:tcPr>
            <w:tcW w:w="6337" w:type="dxa"/>
          </w:tcPr>
          <w:p w:rsidR="00D72496" w:rsidRPr="00D72496" w:rsidRDefault="00D72496" w:rsidP="00051DBD">
            <w:pPr>
              <w:jc w:val="center"/>
              <w:rPr>
                <w:rFonts w:ascii="Arial" w:hAnsi="Arial" w:cs="Arial"/>
                <w:b/>
                <w:sz w:val="24"/>
                <w:szCs w:val="24"/>
              </w:rPr>
            </w:pPr>
            <w:r w:rsidRPr="00D72496">
              <w:rPr>
                <w:rFonts w:ascii="Arial" w:hAnsi="Arial" w:cs="Arial"/>
                <w:b/>
                <w:sz w:val="24"/>
                <w:szCs w:val="24"/>
              </w:rPr>
              <w:t>Trabajo</w:t>
            </w:r>
          </w:p>
        </w:tc>
      </w:tr>
      <w:tr w:rsidR="00D72496" w:rsidRPr="00D72496" w:rsidTr="00D72496">
        <w:tc>
          <w:tcPr>
            <w:tcW w:w="2491" w:type="dxa"/>
          </w:tcPr>
          <w:p w:rsidR="00D72496" w:rsidRPr="00D72496" w:rsidRDefault="00D72496" w:rsidP="00051DBD">
            <w:pPr>
              <w:rPr>
                <w:rFonts w:ascii="Arial" w:hAnsi="Arial" w:cs="Arial"/>
                <w:sz w:val="24"/>
                <w:szCs w:val="24"/>
              </w:rPr>
            </w:pPr>
            <w:r w:rsidRPr="00D72496">
              <w:rPr>
                <w:rFonts w:ascii="Arial" w:hAnsi="Arial" w:cs="Arial"/>
                <w:b/>
                <w:sz w:val="24"/>
                <w:szCs w:val="24"/>
              </w:rPr>
              <w:t>Contenido</w:t>
            </w:r>
          </w:p>
        </w:tc>
        <w:tc>
          <w:tcPr>
            <w:tcW w:w="6337" w:type="dxa"/>
          </w:tcPr>
          <w:p w:rsidR="00D72496" w:rsidRPr="00D72496" w:rsidRDefault="00D72496" w:rsidP="00D72496">
            <w:pPr>
              <w:shd w:val="clear" w:color="auto" w:fill="FFFFFF"/>
              <w:spacing w:before="100" w:beforeAutospacing="1" w:after="100" w:afterAutospacing="1"/>
              <w:rPr>
                <w:rFonts w:ascii="Arial" w:eastAsia="Times New Roman" w:hAnsi="Arial" w:cs="Arial"/>
                <w:sz w:val="24"/>
                <w:szCs w:val="24"/>
                <w:lang w:val="es-CO" w:eastAsia="es-CO"/>
              </w:rPr>
            </w:pPr>
            <w:r w:rsidRPr="00D72496">
              <w:rPr>
                <w:rFonts w:ascii="Arial" w:eastAsia="Times New Roman" w:hAnsi="Arial" w:cs="Arial"/>
                <w:sz w:val="24"/>
                <w:szCs w:val="24"/>
                <w:lang w:val="es-CO" w:eastAsia="es-CO"/>
              </w:rPr>
              <w:t xml:space="preserve">Cuando una fuerza se aplica sobre un cuerpo y este se desplaza en la misma </w:t>
            </w:r>
            <w:r w:rsidRPr="00D72496">
              <w:rPr>
                <w:rFonts w:ascii="Arial" w:eastAsia="Times New Roman" w:hAnsi="Arial" w:cs="Arial"/>
                <w:b/>
                <w:sz w:val="24"/>
                <w:szCs w:val="24"/>
                <w:lang w:val="es-CO" w:eastAsia="es-CO"/>
              </w:rPr>
              <w:t>dirección</w:t>
            </w:r>
            <w:r w:rsidRPr="00D72496">
              <w:rPr>
                <w:rFonts w:ascii="Arial" w:eastAsia="Times New Roman" w:hAnsi="Arial" w:cs="Arial"/>
                <w:sz w:val="24"/>
                <w:szCs w:val="24"/>
                <w:lang w:val="es-CO" w:eastAsia="es-CO"/>
              </w:rPr>
              <w:t xml:space="preserve"> y </w:t>
            </w:r>
            <w:r w:rsidRPr="00D72496">
              <w:rPr>
                <w:rFonts w:ascii="Arial" w:eastAsia="Times New Roman" w:hAnsi="Arial" w:cs="Arial"/>
                <w:b/>
                <w:sz w:val="24"/>
                <w:szCs w:val="24"/>
                <w:lang w:val="es-CO" w:eastAsia="es-CO"/>
              </w:rPr>
              <w:t>sentido</w:t>
            </w:r>
            <w:r w:rsidRPr="00D72496">
              <w:rPr>
                <w:rFonts w:ascii="Arial" w:eastAsia="Times New Roman" w:hAnsi="Arial" w:cs="Arial"/>
                <w:sz w:val="24"/>
                <w:szCs w:val="24"/>
                <w:lang w:val="es-CO" w:eastAsia="es-CO"/>
              </w:rPr>
              <w:t xml:space="preserve"> de aplicación de la fuerza, a este efecto se le conoce como </w:t>
            </w:r>
            <w:r w:rsidRPr="00D72496">
              <w:rPr>
                <w:rFonts w:ascii="Arial" w:eastAsia="Times New Roman" w:hAnsi="Arial" w:cs="Arial"/>
                <w:b/>
                <w:sz w:val="24"/>
                <w:szCs w:val="24"/>
                <w:lang w:val="es-CO" w:eastAsia="es-CO"/>
              </w:rPr>
              <w:t>trabajo</w:t>
            </w:r>
            <w:r w:rsidRPr="00D72496">
              <w:rPr>
                <w:rFonts w:ascii="Arial" w:eastAsia="Times New Roman" w:hAnsi="Arial" w:cs="Arial"/>
                <w:sz w:val="24"/>
                <w:szCs w:val="24"/>
                <w:lang w:val="es-CO" w:eastAsia="es-CO"/>
              </w:rPr>
              <w:t xml:space="preserve"> (W), cuya unidad de medida es el Julio (J).</w:t>
            </w:r>
          </w:p>
          <w:p w:rsidR="00D72496" w:rsidRPr="00D72496" w:rsidRDefault="00D72496" w:rsidP="00D72496">
            <w:pPr>
              <w:shd w:val="clear" w:color="auto" w:fill="FFFFFF"/>
              <w:spacing w:before="100" w:beforeAutospacing="1" w:after="100" w:afterAutospacing="1"/>
              <w:rPr>
                <w:rFonts w:ascii="Arial" w:eastAsia="Times New Roman" w:hAnsi="Arial" w:cs="Arial"/>
                <w:sz w:val="24"/>
                <w:szCs w:val="24"/>
                <w:lang w:val="es-CO" w:eastAsia="es-CO"/>
              </w:rPr>
            </w:pPr>
            <m:oMathPara>
              <m:oMath>
                <m:r>
                  <w:rPr>
                    <w:rFonts w:ascii="Cambria Math" w:eastAsia="Times New Roman" w:hAnsi="Cambria Math" w:cs="Arial"/>
                    <w:sz w:val="24"/>
                    <w:szCs w:val="24"/>
                    <w:lang w:val="es-CO" w:eastAsia="es-CO"/>
                  </w:rPr>
                  <m:t>W=f.x</m:t>
                </m:r>
              </m:oMath>
            </m:oMathPara>
          </w:p>
          <w:p w:rsidR="00D72496" w:rsidRPr="00D72496" w:rsidRDefault="00D72496" w:rsidP="00D72496">
            <w:pPr>
              <w:shd w:val="clear" w:color="auto" w:fill="FFFFFF"/>
              <w:spacing w:before="100" w:beforeAutospacing="1" w:after="100" w:afterAutospacing="1"/>
              <w:rPr>
                <w:rFonts w:ascii="Arial" w:eastAsia="Times New Roman" w:hAnsi="Arial" w:cs="Arial"/>
                <w:sz w:val="24"/>
                <w:szCs w:val="24"/>
                <w:lang w:val="es-CO" w:eastAsia="es-CO"/>
              </w:rPr>
            </w:pPr>
            <m:oMathPara>
              <m:oMath>
                <m:r>
                  <w:rPr>
                    <w:rFonts w:ascii="Cambria Math" w:eastAsia="Times New Roman" w:hAnsi="Cambria Math" w:cs="Arial"/>
                    <w:sz w:val="24"/>
                    <w:szCs w:val="24"/>
                    <w:lang w:val="es-CO" w:eastAsia="es-CO"/>
                  </w:rPr>
                  <m:t>Julio=Newton×metro</m:t>
                </m:r>
              </m:oMath>
            </m:oMathPara>
          </w:p>
          <w:p w:rsidR="00D72496" w:rsidRPr="0087167E" w:rsidRDefault="00D72496" w:rsidP="00D72496">
            <w:pPr>
              <w:rPr>
                <w:rFonts w:ascii="Arial" w:eastAsiaTheme="minorEastAsia" w:hAnsi="Arial" w:cs="Arial"/>
                <w:sz w:val="24"/>
                <w:szCs w:val="24"/>
                <w:lang w:val="es-CO" w:eastAsia="es-CO"/>
              </w:rPr>
            </w:pPr>
            <m:oMathPara>
              <m:oMath>
                <m:r>
                  <w:rPr>
                    <w:rFonts w:ascii="Cambria Math" w:eastAsia="Times New Roman" w:hAnsi="Cambria Math" w:cs="Arial"/>
                    <w:sz w:val="24"/>
                    <w:szCs w:val="24"/>
                    <w:lang w:val="es-CO" w:eastAsia="es-CO"/>
                  </w:rPr>
                  <m:t>J=N.m</m:t>
                </m:r>
              </m:oMath>
            </m:oMathPara>
          </w:p>
          <w:p w:rsidR="0087167E" w:rsidRDefault="0087167E" w:rsidP="00D72496">
            <w:pPr>
              <w:rPr>
                <w:rFonts w:ascii="Arial" w:eastAsiaTheme="minorEastAsia" w:hAnsi="Arial" w:cs="Arial"/>
                <w:sz w:val="24"/>
                <w:szCs w:val="24"/>
                <w:lang w:val="es-CO" w:eastAsia="es-CO"/>
              </w:rPr>
            </w:pPr>
          </w:p>
          <w:p w:rsidR="0087167E" w:rsidRDefault="0087167E" w:rsidP="00D72496">
            <w:pPr>
              <w:rPr>
                <w:rFonts w:ascii="Arial" w:eastAsiaTheme="minorEastAsia" w:hAnsi="Arial" w:cs="Arial"/>
                <w:sz w:val="24"/>
                <w:szCs w:val="24"/>
                <w:lang w:val="es-CO" w:eastAsia="es-CO"/>
              </w:rPr>
            </w:pPr>
            <w:del w:id="670" w:author="ASISTENTE ALEJO" w:date="2015-04-23T23:53:00Z">
              <w:r w:rsidDel="00FB66DC">
                <w:rPr>
                  <w:noProof/>
                  <w:lang w:val="es-ES" w:eastAsia="es-ES"/>
                </w:rPr>
                <w:drawing>
                  <wp:anchor distT="0" distB="0" distL="114300" distR="114300" simplePos="0" relativeHeight="251677696" behindDoc="0" locked="0" layoutInCell="1" allowOverlap="1" wp14:anchorId="1095F13F" wp14:editId="6354A8D2">
                    <wp:simplePos x="0" y="0"/>
                    <wp:positionH relativeFrom="column">
                      <wp:posOffset>-6985</wp:posOffset>
                    </wp:positionH>
                    <wp:positionV relativeFrom="paragraph">
                      <wp:posOffset>38735</wp:posOffset>
                    </wp:positionV>
                    <wp:extent cx="3803650" cy="1400175"/>
                    <wp:effectExtent l="0" t="0" r="6350"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03650" cy="140017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87167E" w:rsidRDefault="0087167E" w:rsidP="00D72496">
            <w:pPr>
              <w:rPr>
                <w:rFonts w:ascii="Arial" w:eastAsiaTheme="minorEastAsia" w:hAnsi="Arial" w:cs="Arial"/>
                <w:sz w:val="24"/>
                <w:szCs w:val="24"/>
                <w:lang w:val="es-CO" w:eastAsia="es-CO"/>
              </w:rPr>
            </w:pPr>
          </w:p>
          <w:p w:rsidR="0087167E" w:rsidRDefault="0087167E" w:rsidP="00D72496">
            <w:pPr>
              <w:rPr>
                <w:rFonts w:ascii="Arial" w:eastAsiaTheme="minorEastAsia" w:hAnsi="Arial" w:cs="Arial"/>
                <w:sz w:val="24"/>
                <w:szCs w:val="24"/>
                <w:lang w:val="es-CO" w:eastAsia="es-CO"/>
              </w:rPr>
            </w:pPr>
          </w:p>
          <w:p w:rsidR="0087167E" w:rsidRDefault="0087167E" w:rsidP="00D72496">
            <w:pPr>
              <w:rPr>
                <w:rFonts w:ascii="Arial" w:eastAsiaTheme="minorEastAsia" w:hAnsi="Arial" w:cs="Arial"/>
                <w:sz w:val="24"/>
                <w:szCs w:val="24"/>
                <w:lang w:val="es-CO" w:eastAsia="es-CO"/>
              </w:rPr>
            </w:pPr>
          </w:p>
          <w:p w:rsidR="0087167E" w:rsidRDefault="0087167E" w:rsidP="00D72496">
            <w:pPr>
              <w:rPr>
                <w:rFonts w:ascii="Arial" w:eastAsiaTheme="minorEastAsia" w:hAnsi="Arial" w:cs="Arial"/>
                <w:sz w:val="24"/>
                <w:szCs w:val="24"/>
                <w:lang w:val="es-CO" w:eastAsia="es-CO"/>
              </w:rPr>
            </w:pPr>
          </w:p>
          <w:p w:rsidR="0087167E" w:rsidRDefault="0087167E" w:rsidP="00D72496">
            <w:pPr>
              <w:rPr>
                <w:rFonts w:ascii="Arial" w:eastAsiaTheme="minorEastAsia" w:hAnsi="Arial" w:cs="Arial"/>
                <w:sz w:val="24"/>
                <w:szCs w:val="24"/>
                <w:lang w:val="es-CO" w:eastAsia="es-CO"/>
              </w:rPr>
            </w:pPr>
          </w:p>
          <w:p w:rsidR="0087167E" w:rsidRDefault="0087167E" w:rsidP="00D72496">
            <w:pPr>
              <w:rPr>
                <w:rFonts w:ascii="Arial" w:eastAsiaTheme="minorEastAsia" w:hAnsi="Arial" w:cs="Arial"/>
                <w:sz w:val="24"/>
                <w:szCs w:val="24"/>
                <w:lang w:val="es-CO" w:eastAsia="es-CO"/>
              </w:rPr>
            </w:pPr>
          </w:p>
          <w:p w:rsidR="0087167E" w:rsidRDefault="0087167E" w:rsidP="00D72496">
            <w:pPr>
              <w:rPr>
                <w:rFonts w:ascii="Arial" w:eastAsiaTheme="minorEastAsia" w:hAnsi="Arial" w:cs="Arial"/>
                <w:sz w:val="24"/>
                <w:szCs w:val="24"/>
                <w:lang w:val="es-CO" w:eastAsia="es-CO"/>
              </w:rPr>
            </w:pPr>
          </w:p>
          <w:p w:rsidR="0087167E" w:rsidRPr="00D72496" w:rsidRDefault="0087167E" w:rsidP="00D72496">
            <w:pPr>
              <w:rPr>
                <w:rFonts w:ascii="Arial" w:hAnsi="Arial" w:cs="Arial"/>
                <w:sz w:val="24"/>
                <w:szCs w:val="24"/>
              </w:rPr>
            </w:pPr>
          </w:p>
        </w:tc>
      </w:tr>
    </w:tbl>
    <w:p w:rsidR="00B00B8E" w:rsidRDefault="00B00B8E" w:rsidP="005A32EC">
      <w:pPr>
        <w:shd w:val="clear" w:color="auto" w:fill="FFFFFF"/>
        <w:spacing w:before="100" w:beforeAutospacing="1" w:after="100" w:afterAutospacing="1"/>
        <w:rPr>
          <w:rFonts w:ascii="Arial" w:eastAsia="Times New Roman" w:hAnsi="Arial" w:cs="Arial"/>
          <w:color w:val="FF0000"/>
          <w:lang w:val="es-CO" w:eastAsia="es-CO"/>
        </w:rPr>
      </w:pPr>
    </w:p>
    <w:p w:rsidR="001D5AF7" w:rsidRDefault="001D5AF7" w:rsidP="005A32EC">
      <w:pPr>
        <w:shd w:val="clear" w:color="auto" w:fill="FFFFFF"/>
        <w:spacing w:before="100" w:beforeAutospacing="1" w:after="100" w:afterAutospacing="1"/>
        <w:rPr>
          <w:rFonts w:ascii="Arial" w:eastAsia="Times New Roman" w:hAnsi="Arial" w:cs="Arial"/>
          <w:color w:val="FF0000"/>
          <w:lang w:val="es-CO" w:eastAsia="es-CO"/>
        </w:rPr>
      </w:pPr>
    </w:p>
    <w:tbl>
      <w:tblPr>
        <w:tblStyle w:val="Tablaconcuadrcula"/>
        <w:tblW w:w="0" w:type="auto"/>
        <w:tblLook w:val="04A0" w:firstRow="1" w:lastRow="0" w:firstColumn="1" w:lastColumn="0" w:noHBand="0" w:noVBand="1"/>
      </w:tblPr>
      <w:tblGrid>
        <w:gridCol w:w="2485"/>
        <w:gridCol w:w="6343"/>
      </w:tblGrid>
      <w:tr w:rsidR="00B00B8E" w:rsidRPr="00573546" w:rsidTr="006551AC">
        <w:tc>
          <w:tcPr>
            <w:tcW w:w="8828" w:type="dxa"/>
            <w:gridSpan w:val="2"/>
            <w:shd w:val="clear" w:color="auto" w:fill="0D0D0D" w:themeFill="text1" w:themeFillTint="F2"/>
          </w:tcPr>
          <w:p w:rsidR="00B00B8E" w:rsidRPr="00573546" w:rsidRDefault="00B00B8E" w:rsidP="006551AC">
            <w:pPr>
              <w:jc w:val="center"/>
              <w:rPr>
                <w:rFonts w:ascii="Arial" w:hAnsi="Arial" w:cs="Arial"/>
                <w:b/>
                <w:color w:val="FFFFFF" w:themeColor="background1"/>
                <w:sz w:val="24"/>
                <w:szCs w:val="24"/>
              </w:rPr>
            </w:pPr>
            <w:r w:rsidRPr="00573546">
              <w:rPr>
                <w:rFonts w:ascii="Arial" w:hAnsi="Arial" w:cs="Arial"/>
                <w:b/>
                <w:color w:val="FFFFFF" w:themeColor="background1"/>
                <w:sz w:val="24"/>
                <w:szCs w:val="24"/>
              </w:rPr>
              <w:t>Imagen (fotografía, gráfica o ilustración)</w:t>
            </w:r>
          </w:p>
        </w:tc>
      </w:tr>
      <w:tr w:rsidR="00B00B8E" w:rsidRPr="00573546" w:rsidTr="006551AC">
        <w:tc>
          <w:tcPr>
            <w:tcW w:w="2485" w:type="dxa"/>
          </w:tcPr>
          <w:p w:rsidR="00B00B8E" w:rsidRPr="00573546" w:rsidRDefault="00B00B8E" w:rsidP="006551AC">
            <w:pPr>
              <w:rPr>
                <w:rFonts w:ascii="Arial" w:hAnsi="Arial" w:cs="Arial"/>
                <w:b/>
                <w:color w:val="000000"/>
                <w:sz w:val="24"/>
                <w:szCs w:val="24"/>
              </w:rPr>
            </w:pPr>
            <w:r w:rsidRPr="00573546">
              <w:rPr>
                <w:rFonts w:ascii="Arial" w:hAnsi="Arial" w:cs="Arial"/>
                <w:b/>
                <w:color w:val="000000"/>
                <w:sz w:val="24"/>
                <w:szCs w:val="24"/>
              </w:rPr>
              <w:t>Código</w:t>
            </w:r>
          </w:p>
        </w:tc>
        <w:tc>
          <w:tcPr>
            <w:tcW w:w="6343" w:type="dxa"/>
          </w:tcPr>
          <w:p w:rsidR="00B00B8E" w:rsidRPr="00573546" w:rsidRDefault="00B00B8E" w:rsidP="006551AC">
            <w:pPr>
              <w:rPr>
                <w:rFonts w:ascii="Arial" w:hAnsi="Arial" w:cs="Arial"/>
                <w:b/>
                <w:color w:val="000000"/>
                <w:sz w:val="24"/>
                <w:szCs w:val="24"/>
              </w:rPr>
            </w:pPr>
            <w:r w:rsidRPr="00573546">
              <w:rPr>
                <w:rFonts w:ascii="Arial" w:hAnsi="Arial" w:cs="Arial"/>
                <w:color w:val="000000"/>
                <w:sz w:val="24"/>
                <w:szCs w:val="24"/>
              </w:rPr>
              <w:t>CN_07_11</w:t>
            </w:r>
            <w:r>
              <w:rPr>
                <w:rFonts w:ascii="Arial" w:hAnsi="Arial" w:cs="Arial"/>
                <w:color w:val="000000"/>
                <w:sz w:val="24"/>
                <w:szCs w:val="24"/>
              </w:rPr>
              <w:t>_IMG</w:t>
            </w:r>
            <w:r w:rsidR="001D5AF7">
              <w:rPr>
                <w:rFonts w:ascii="Arial" w:hAnsi="Arial" w:cs="Arial"/>
                <w:color w:val="000000"/>
                <w:sz w:val="24"/>
                <w:szCs w:val="24"/>
              </w:rPr>
              <w:t>23</w:t>
            </w:r>
          </w:p>
        </w:tc>
      </w:tr>
      <w:tr w:rsidR="00B00B8E" w:rsidRPr="00573546" w:rsidTr="006551AC">
        <w:tc>
          <w:tcPr>
            <w:tcW w:w="2485" w:type="dxa"/>
          </w:tcPr>
          <w:p w:rsidR="00B00B8E" w:rsidRPr="00573546" w:rsidRDefault="00B00B8E" w:rsidP="006551AC">
            <w:pPr>
              <w:rPr>
                <w:rFonts w:ascii="Arial" w:hAnsi="Arial" w:cs="Arial"/>
                <w:color w:val="000000"/>
                <w:sz w:val="24"/>
                <w:szCs w:val="24"/>
              </w:rPr>
            </w:pPr>
            <w:r w:rsidRPr="00573546">
              <w:rPr>
                <w:rFonts w:ascii="Arial" w:hAnsi="Arial" w:cs="Arial"/>
                <w:b/>
                <w:color w:val="000000"/>
                <w:sz w:val="24"/>
                <w:szCs w:val="24"/>
              </w:rPr>
              <w:t>Descripción</w:t>
            </w:r>
          </w:p>
        </w:tc>
        <w:tc>
          <w:tcPr>
            <w:tcW w:w="6343" w:type="dxa"/>
          </w:tcPr>
          <w:p w:rsidR="00B00B8E" w:rsidRPr="00573546" w:rsidRDefault="00B00B8E" w:rsidP="006551AC">
            <w:pPr>
              <w:rPr>
                <w:rFonts w:ascii="Arial" w:hAnsi="Arial" w:cs="Arial"/>
                <w:color w:val="000000"/>
                <w:sz w:val="24"/>
                <w:szCs w:val="24"/>
              </w:rPr>
            </w:pPr>
            <w:r>
              <w:rPr>
                <w:rFonts w:ascii="Arial" w:hAnsi="Arial" w:cs="Arial"/>
                <w:color w:val="000000"/>
                <w:sz w:val="24"/>
                <w:szCs w:val="24"/>
              </w:rPr>
              <w:t>Trabajo</w:t>
            </w:r>
          </w:p>
        </w:tc>
      </w:tr>
      <w:tr w:rsidR="00B00B8E" w:rsidRPr="00573546" w:rsidTr="006551AC">
        <w:tc>
          <w:tcPr>
            <w:tcW w:w="2485" w:type="dxa"/>
          </w:tcPr>
          <w:p w:rsidR="00B00B8E" w:rsidRPr="00573546" w:rsidRDefault="00B00B8E" w:rsidP="006551AC">
            <w:pPr>
              <w:rPr>
                <w:rFonts w:ascii="Arial" w:hAnsi="Arial" w:cs="Arial"/>
                <w:color w:val="000000"/>
                <w:sz w:val="24"/>
                <w:szCs w:val="24"/>
              </w:rPr>
            </w:pPr>
            <w:r w:rsidRPr="00573546">
              <w:rPr>
                <w:rFonts w:ascii="Arial" w:hAnsi="Arial" w:cs="Arial"/>
                <w:b/>
                <w:color w:val="000000"/>
                <w:sz w:val="24"/>
                <w:szCs w:val="24"/>
              </w:rPr>
              <w:t xml:space="preserve">Código </w:t>
            </w:r>
            <w:proofErr w:type="spellStart"/>
            <w:r w:rsidRPr="00573546">
              <w:rPr>
                <w:rFonts w:ascii="Arial" w:hAnsi="Arial" w:cs="Arial"/>
                <w:b/>
                <w:color w:val="000000"/>
                <w:sz w:val="24"/>
                <w:szCs w:val="24"/>
              </w:rPr>
              <w:t>Shutterstock</w:t>
            </w:r>
            <w:proofErr w:type="spellEnd"/>
            <w:r w:rsidRPr="00573546">
              <w:rPr>
                <w:rFonts w:ascii="Arial" w:hAnsi="Arial" w:cs="Arial"/>
                <w:b/>
                <w:color w:val="000000"/>
                <w:sz w:val="24"/>
                <w:szCs w:val="24"/>
              </w:rPr>
              <w:t xml:space="preserve"> (o URL o la ruta en </w:t>
            </w:r>
            <w:proofErr w:type="spellStart"/>
            <w:r w:rsidRPr="00573546">
              <w:rPr>
                <w:rFonts w:ascii="Arial" w:hAnsi="Arial" w:cs="Arial"/>
                <w:b/>
                <w:color w:val="000000"/>
                <w:sz w:val="24"/>
                <w:szCs w:val="24"/>
              </w:rPr>
              <w:t>AulaPlaneta</w:t>
            </w:r>
            <w:proofErr w:type="spellEnd"/>
            <w:r w:rsidRPr="00573546">
              <w:rPr>
                <w:rFonts w:ascii="Arial" w:hAnsi="Arial" w:cs="Arial"/>
                <w:b/>
                <w:color w:val="000000"/>
                <w:sz w:val="24"/>
                <w:szCs w:val="24"/>
              </w:rPr>
              <w:t>)</w:t>
            </w:r>
          </w:p>
        </w:tc>
        <w:tc>
          <w:tcPr>
            <w:tcW w:w="6343" w:type="dxa"/>
          </w:tcPr>
          <w:p w:rsidR="00B00B8E" w:rsidRPr="00B00B8E" w:rsidRDefault="00B00B8E" w:rsidP="006551AC">
            <w:pPr>
              <w:rPr>
                <w:rFonts w:ascii="Arial" w:hAnsi="Arial" w:cs="Arial"/>
                <w:color w:val="000000"/>
                <w:sz w:val="24"/>
                <w:szCs w:val="24"/>
              </w:rPr>
            </w:pPr>
            <w:commentRangeStart w:id="671"/>
            <w:r w:rsidRPr="00B00B8E">
              <w:rPr>
                <w:rStyle w:val="apple-converted-space"/>
                <w:rFonts w:ascii="Arial" w:hAnsi="Arial" w:cs="Arial"/>
                <w:color w:val="333333"/>
                <w:sz w:val="24"/>
                <w:szCs w:val="24"/>
                <w:shd w:val="clear" w:color="auto" w:fill="FFFFFF"/>
              </w:rPr>
              <w:t> </w:t>
            </w:r>
            <w:r w:rsidRPr="00B00B8E">
              <w:rPr>
                <w:rFonts w:ascii="Arial" w:hAnsi="Arial" w:cs="Arial"/>
                <w:color w:val="333333"/>
                <w:sz w:val="24"/>
                <w:szCs w:val="24"/>
                <w:shd w:val="clear" w:color="auto" w:fill="FFFFFF"/>
              </w:rPr>
              <w:t>94777519</w:t>
            </w:r>
            <w:commentRangeEnd w:id="671"/>
            <w:r w:rsidR="00FB66DC">
              <w:rPr>
                <w:rStyle w:val="Refdecomentario"/>
                <w:rFonts w:ascii="Calibri" w:eastAsia="Calibri" w:hAnsi="Calibri" w:cs="Times New Roman"/>
              </w:rPr>
              <w:commentReference w:id="671"/>
            </w:r>
          </w:p>
        </w:tc>
      </w:tr>
      <w:tr w:rsidR="00B00B8E" w:rsidRPr="00573546" w:rsidTr="006551AC">
        <w:tc>
          <w:tcPr>
            <w:tcW w:w="2485" w:type="dxa"/>
          </w:tcPr>
          <w:p w:rsidR="00B00B8E" w:rsidRPr="00573546" w:rsidRDefault="00B00B8E" w:rsidP="006551AC">
            <w:pPr>
              <w:rPr>
                <w:rFonts w:ascii="Arial" w:hAnsi="Arial" w:cs="Arial"/>
                <w:color w:val="000000"/>
                <w:sz w:val="24"/>
                <w:szCs w:val="24"/>
              </w:rPr>
            </w:pPr>
            <w:r w:rsidRPr="00573546">
              <w:rPr>
                <w:rFonts w:ascii="Arial" w:hAnsi="Arial" w:cs="Arial"/>
                <w:b/>
                <w:color w:val="000000"/>
                <w:sz w:val="24"/>
                <w:szCs w:val="24"/>
              </w:rPr>
              <w:t>Pie de imagen</w:t>
            </w:r>
          </w:p>
        </w:tc>
        <w:tc>
          <w:tcPr>
            <w:tcW w:w="6343" w:type="dxa"/>
          </w:tcPr>
          <w:p w:rsidR="00B00B8E" w:rsidRPr="00B00B8E" w:rsidRDefault="00B00B8E" w:rsidP="006551AC">
            <w:pPr>
              <w:shd w:val="clear" w:color="auto" w:fill="FFFFFF"/>
              <w:spacing w:before="100" w:beforeAutospacing="1" w:after="100" w:afterAutospacing="1"/>
            </w:pPr>
            <w:r w:rsidRPr="00D72496">
              <w:rPr>
                <w:rFonts w:ascii="Arial" w:eastAsia="Times New Roman" w:hAnsi="Arial" w:cs="Arial"/>
                <w:sz w:val="24"/>
                <w:szCs w:val="24"/>
                <w:lang w:val="es-CO" w:eastAsia="es-CO"/>
              </w:rPr>
              <w:t xml:space="preserve">Cuando una fuerza se aplica sobre un cuerpo y este se desplaza en la misma </w:t>
            </w:r>
            <w:r w:rsidRPr="00D72496">
              <w:rPr>
                <w:rFonts w:ascii="Arial" w:eastAsia="Times New Roman" w:hAnsi="Arial" w:cs="Arial"/>
                <w:b/>
                <w:sz w:val="24"/>
                <w:szCs w:val="24"/>
                <w:lang w:val="es-CO" w:eastAsia="es-CO"/>
              </w:rPr>
              <w:t>dirección</w:t>
            </w:r>
            <w:r w:rsidRPr="00D72496">
              <w:rPr>
                <w:rFonts w:ascii="Arial" w:eastAsia="Times New Roman" w:hAnsi="Arial" w:cs="Arial"/>
                <w:sz w:val="24"/>
                <w:szCs w:val="24"/>
                <w:lang w:val="es-CO" w:eastAsia="es-CO"/>
              </w:rPr>
              <w:t xml:space="preserve"> y </w:t>
            </w:r>
            <w:r w:rsidRPr="00D72496">
              <w:rPr>
                <w:rFonts w:ascii="Arial" w:eastAsia="Times New Roman" w:hAnsi="Arial" w:cs="Arial"/>
                <w:b/>
                <w:sz w:val="24"/>
                <w:szCs w:val="24"/>
                <w:lang w:val="es-CO" w:eastAsia="es-CO"/>
              </w:rPr>
              <w:t>sentido</w:t>
            </w:r>
            <w:r w:rsidRPr="00D72496">
              <w:rPr>
                <w:rFonts w:ascii="Arial" w:eastAsia="Times New Roman" w:hAnsi="Arial" w:cs="Arial"/>
                <w:sz w:val="24"/>
                <w:szCs w:val="24"/>
                <w:lang w:val="es-CO" w:eastAsia="es-CO"/>
              </w:rPr>
              <w:t xml:space="preserve"> de aplicación de la fuerza, a este efecto se le conoce como </w:t>
            </w:r>
            <w:r w:rsidRPr="00D72496">
              <w:rPr>
                <w:rFonts w:ascii="Arial" w:eastAsia="Times New Roman" w:hAnsi="Arial" w:cs="Arial"/>
                <w:b/>
                <w:sz w:val="24"/>
                <w:szCs w:val="24"/>
                <w:lang w:val="es-CO" w:eastAsia="es-CO"/>
              </w:rPr>
              <w:t>trabajo</w:t>
            </w:r>
          </w:p>
        </w:tc>
      </w:tr>
    </w:tbl>
    <w:p w:rsidR="00D72496" w:rsidRDefault="00D72496" w:rsidP="005A32EC">
      <w:pPr>
        <w:shd w:val="clear" w:color="auto" w:fill="FFFFFF"/>
        <w:spacing w:before="100" w:beforeAutospacing="1" w:after="100" w:afterAutospacing="1"/>
        <w:rPr>
          <w:ins w:id="672" w:author="napoleon melo chavarro" w:date="2015-03-30T11:40:00Z"/>
          <w:rFonts w:ascii="Arial" w:eastAsia="Times New Roman" w:hAnsi="Arial" w:cs="Arial"/>
          <w:lang w:val="es-CO" w:eastAsia="es-CO"/>
        </w:rPr>
      </w:pPr>
      <w:r>
        <w:rPr>
          <w:rFonts w:ascii="Arial" w:eastAsia="Times New Roman" w:hAnsi="Arial" w:cs="Arial"/>
          <w:lang w:val="es-CO" w:eastAsia="es-CO"/>
        </w:rPr>
        <w:t xml:space="preserve">Cuando una fuerza se aplica sobre un cuerpo y este cuerpo puede girar alrededor de uno de sus puntos, el efecto causado depende del punto de aplicación de la fuerza, a dicho efecto se le conoce como </w:t>
      </w:r>
      <w:r w:rsidRPr="00D72496">
        <w:rPr>
          <w:rFonts w:ascii="Arial" w:eastAsia="Times New Roman" w:hAnsi="Arial" w:cs="Arial"/>
          <w:b/>
          <w:lang w:val="es-CO" w:eastAsia="es-CO"/>
        </w:rPr>
        <w:t>momento de fuerza</w:t>
      </w:r>
      <w:r>
        <w:rPr>
          <w:rFonts w:ascii="Arial" w:eastAsia="Times New Roman" w:hAnsi="Arial" w:cs="Arial"/>
          <w:lang w:val="es-CO" w:eastAsia="es-CO"/>
        </w:rPr>
        <w:t xml:space="preserve"> o </w:t>
      </w:r>
      <w:r w:rsidRPr="00D72496">
        <w:rPr>
          <w:rFonts w:ascii="Arial" w:eastAsia="Times New Roman" w:hAnsi="Arial" w:cs="Arial"/>
          <w:b/>
          <w:lang w:val="es-CO" w:eastAsia="es-CO"/>
        </w:rPr>
        <w:t>torque</w:t>
      </w:r>
      <w:r>
        <w:rPr>
          <w:rFonts w:ascii="Arial" w:eastAsia="Times New Roman" w:hAnsi="Arial" w:cs="Arial"/>
          <w:lang w:val="es-CO" w:eastAsia="es-CO"/>
        </w:rPr>
        <w:t>.</w:t>
      </w:r>
    </w:p>
    <w:p w:rsidR="0031305A" w:rsidRDefault="0031305A" w:rsidP="005A32EC">
      <w:pPr>
        <w:shd w:val="clear" w:color="auto" w:fill="FFFFFF"/>
        <w:spacing w:before="100" w:beforeAutospacing="1" w:after="100" w:afterAutospacing="1"/>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518"/>
        <w:gridCol w:w="6460"/>
      </w:tblGrid>
      <w:tr w:rsidR="00412D06" w:rsidRPr="00412D06" w:rsidTr="00051DBD">
        <w:tc>
          <w:tcPr>
            <w:tcW w:w="8978" w:type="dxa"/>
            <w:gridSpan w:val="2"/>
            <w:shd w:val="clear" w:color="auto" w:fill="000000" w:themeFill="text1"/>
          </w:tcPr>
          <w:p w:rsidR="00412D06" w:rsidRPr="00412D06" w:rsidRDefault="00412D06" w:rsidP="00051DBD">
            <w:pPr>
              <w:jc w:val="center"/>
              <w:rPr>
                <w:rFonts w:ascii="Times New Roman" w:hAnsi="Times New Roman" w:cs="Times New Roman"/>
                <w:b/>
                <w:color w:val="FFFFFF" w:themeColor="background1"/>
                <w:sz w:val="24"/>
                <w:szCs w:val="24"/>
              </w:rPr>
            </w:pPr>
            <w:r w:rsidRPr="00412D06">
              <w:rPr>
                <w:rFonts w:ascii="Times New Roman" w:hAnsi="Times New Roman" w:cs="Times New Roman"/>
                <w:b/>
                <w:color w:val="FFFFFF" w:themeColor="background1"/>
                <w:sz w:val="24"/>
                <w:szCs w:val="24"/>
              </w:rPr>
              <w:t>Destacado</w:t>
            </w:r>
          </w:p>
        </w:tc>
      </w:tr>
      <w:tr w:rsidR="00412D06" w:rsidRPr="00412D06" w:rsidTr="00051DBD">
        <w:tc>
          <w:tcPr>
            <w:tcW w:w="2518" w:type="dxa"/>
          </w:tcPr>
          <w:p w:rsidR="00412D06" w:rsidRPr="00412D06" w:rsidRDefault="00412D06" w:rsidP="00051DBD">
            <w:pPr>
              <w:rPr>
                <w:rFonts w:ascii="Times" w:hAnsi="Times"/>
                <w:b/>
                <w:sz w:val="24"/>
                <w:szCs w:val="24"/>
              </w:rPr>
            </w:pPr>
            <w:r w:rsidRPr="00412D06">
              <w:rPr>
                <w:rFonts w:ascii="Times" w:hAnsi="Times"/>
                <w:b/>
                <w:sz w:val="24"/>
                <w:szCs w:val="24"/>
              </w:rPr>
              <w:t>Título</w:t>
            </w:r>
          </w:p>
        </w:tc>
        <w:tc>
          <w:tcPr>
            <w:tcW w:w="6460" w:type="dxa"/>
          </w:tcPr>
          <w:p w:rsidR="00412D06" w:rsidRPr="00412D06" w:rsidRDefault="00412D06" w:rsidP="00051DBD">
            <w:pPr>
              <w:jc w:val="center"/>
              <w:rPr>
                <w:rFonts w:ascii="Times" w:hAnsi="Times"/>
                <w:b/>
                <w:sz w:val="24"/>
                <w:szCs w:val="24"/>
              </w:rPr>
            </w:pPr>
            <w:r w:rsidRPr="00412D06">
              <w:rPr>
                <w:rFonts w:ascii="Times" w:hAnsi="Times"/>
                <w:b/>
                <w:sz w:val="24"/>
                <w:szCs w:val="24"/>
              </w:rPr>
              <w:t>Momento de fuerza o torque</w:t>
            </w:r>
          </w:p>
        </w:tc>
      </w:tr>
      <w:tr w:rsidR="00412D06" w:rsidRPr="00412D06" w:rsidTr="00051DBD">
        <w:tc>
          <w:tcPr>
            <w:tcW w:w="2518" w:type="dxa"/>
          </w:tcPr>
          <w:p w:rsidR="00412D06" w:rsidRPr="00412D06" w:rsidRDefault="00412D06" w:rsidP="00051DBD">
            <w:pPr>
              <w:rPr>
                <w:rFonts w:ascii="Times" w:hAnsi="Times"/>
                <w:sz w:val="24"/>
                <w:szCs w:val="24"/>
              </w:rPr>
            </w:pPr>
            <w:r w:rsidRPr="00412D06">
              <w:rPr>
                <w:rFonts w:ascii="Times" w:hAnsi="Times"/>
                <w:b/>
                <w:sz w:val="24"/>
                <w:szCs w:val="24"/>
              </w:rPr>
              <w:t>Contenido</w:t>
            </w:r>
          </w:p>
        </w:tc>
        <w:tc>
          <w:tcPr>
            <w:tcW w:w="6460" w:type="dxa"/>
          </w:tcPr>
          <w:p w:rsidR="00412D06" w:rsidRDefault="00412D06" w:rsidP="00051DBD"/>
          <w:p w:rsidR="003A2523" w:rsidRPr="003A2523" w:rsidRDefault="003A2523" w:rsidP="003A2523">
            <w:pPr>
              <w:ind w:left="99" w:hanging="99"/>
              <w:jc w:val="both"/>
              <w:rPr>
                <w:rFonts w:ascii="Arial" w:hAnsi="Arial" w:cs="Arial"/>
                <w:sz w:val="24"/>
                <w:szCs w:val="24"/>
              </w:rPr>
            </w:pPr>
            <w:r w:rsidRPr="003A2523">
              <w:rPr>
                <w:rStyle w:val="apple-converted-space"/>
                <w:rFonts w:ascii="Arial" w:hAnsi="Arial" w:cs="Arial"/>
                <w:color w:val="252525"/>
                <w:sz w:val="24"/>
                <w:szCs w:val="24"/>
                <w:shd w:val="clear" w:color="auto" w:fill="FFFFFF"/>
              </w:rPr>
              <w:t xml:space="preserve"> Torque </w:t>
            </w:r>
            <w:r>
              <w:rPr>
                <w:rFonts w:ascii="Arial" w:hAnsi="Arial" w:cs="Arial"/>
                <w:color w:val="252525"/>
                <w:sz w:val="24"/>
                <w:szCs w:val="24"/>
                <w:shd w:val="clear" w:color="auto" w:fill="FFFFFF"/>
              </w:rPr>
              <w:t xml:space="preserve">es el efecto </w:t>
            </w:r>
            <w:r w:rsidRPr="003A2523">
              <w:rPr>
                <w:rFonts w:ascii="Arial" w:hAnsi="Arial" w:cs="Arial"/>
                <w:color w:val="252525"/>
                <w:sz w:val="24"/>
                <w:szCs w:val="24"/>
                <w:shd w:val="clear" w:color="auto" w:fill="FFFFFF"/>
              </w:rPr>
              <w:t>que tiene una</w:t>
            </w:r>
            <w:r w:rsidRPr="003A2523">
              <w:rPr>
                <w:rStyle w:val="apple-converted-space"/>
                <w:rFonts w:ascii="Arial" w:hAnsi="Arial" w:cs="Arial"/>
                <w:color w:val="252525"/>
                <w:sz w:val="24"/>
                <w:szCs w:val="24"/>
                <w:shd w:val="clear" w:color="auto" w:fill="FFFFFF"/>
              </w:rPr>
              <w:t> </w:t>
            </w:r>
            <w:hyperlink r:id="rId43" w:tooltip="Fuerza" w:history="1">
              <w:r w:rsidRPr="003A2523">
                <w:rPr>
                  <w:rStyle w:val="Hipervnculo"/>
                  <w:rFonts w:ascii="Arial" w:hAnsi="Arial" w:cs="Arial"/>
                  <w:color w:val="auto"/>
                  <w:sz w:val="24"/>
                  <w:szCs w:val="24"/>
                  <w:u w:val="none"/>
                  <w:shd w:val="clear" w:color="auto" w:fill="FFFFFF"/>
                </w:rPr>
                <w:t>fuerza</w:t>
              </w:r>
            </w:hyperlink>
            <w:r w:rsidRPr="003A2523">
              <w:rPr>
                <w:rStyle w:val="apple-converted-space"/>
                <w:rFonts w:ascii="Arial" w:hAnsi="Arial" w:cs="Arial"/>
                <w:color w:val="252525"/>
                <w:sz w:val="24"/>
                <w:szCs w:val="24"/>
                <w:shd w:val="clear" w:color="auto" w:fill="FFFFFF"/>
              </w:rPr>
              <w:t> </w:t>
            </w:r>
            <w:r>
              <w:rPr>
                <w:rFonts w:ascii="Arial" w:hAnsi="Arial" w:cs="Arial"/>
                <w:color w:val="252525"/>
                <w:sz w:val="24"/>
                <w:szCs w:val="24"/>
                <w:shd w:val="clear" w:color="auto" w:fill="FFFFFF"/>
              </w:rPr>
              <w:t xml:space="preserve">para hacer girar </w:t>
            </w:r>
            <w:r w:rsidRPr="003A2523">
              <w:rPr>
                <w:rFonts w:ascii="Arial" w:hAnsi="Arial" w:cs="Arial"/>
                <w:color w:val="252525"/>
                <w:sz w:val="24"/>
                <w:szCs w:val="24"/>
                <w:shd w:val="clear" w:color="auto" w:fill="FFFFFF"/>
              </w:rPr>
              <w:t>un</w:t>
            </w:r>
            <w:r>
              <w:rPr>
                <w:rFonts w:ascii="Arial" w:hAnsi="Arial" w:cs="Arial"/>
                <w:color w:val="252525"/>
                <w:sz w:val="24"/>
                <w:szCs w:val="24"/>
                <w:shd w:val="clear" w:color="auto" w:fill="FFFFFF"/>
              </w:rPr>
              <w:t xml:space="preserve"> cuerpo </w:t>
            </w:r>
            <w:r w:rsidRPr="003A2523">
              <w:rPr>
                <w:rFonts w:ascii="Arial" w:hAnsi="Arial" w:cs="Arial"/>
                <w:color w:val="252525"/>
                <w:sz w:val="24"/>
                <w:szCs w:val="24"/>
                <w:shd w:val="clear" w:color="auto" w:fill="FFFFFF"/>
              </w:rPr>
              <w:t>alrededor de un eje</w:t>
            </w:r>
            <w:r>
              <w:rPr>
                <w:rFonts w:ascii="Arial" w:hAnsi="Arial" w:cs="Arial"/>
                <w:color w:val="252525"/>
                <w:sz w:val="24"/>
                <w:szCs w:val="24"/>
                <w:shd w:val="clear" w:color="auto" w:fill="FFFFFF"/>
              </w:rPr>
              <w:t xml:space="preserve">.  </w:t>
            </w:r>
          </w:p>
          <w:p w:rsidR="003A2523" w:rsidRDefault="003A2523" w:rsidP="00051DBD"/>
          <w:p w:rsidR="003A2523" w:rsidRDefault="003A2523" w:rsidP="00051DBD"/>
          <w:p w:rsidR="003A2523" w:rsidRDefault="003A2523" w:rsidP="00051DBD"/>
          <w:p w:rsidR="003A2523" w:rsidRDefault="003A2523" w:rsidP="00051DBD"/>
          <w:p w:rsidR="003A2523" w:rsidRDefault="003A2523" w:rsidP="00A53892">
            <w:pPr>
              <w:jc w:val="center"/>
            </w:pPr>
            <w:del w:id="673" w:author="ASISTENTE ALEJO" w:date="2015-04-23T23:53:00Z">
              <w:r w:rsidDel="00FB66DC">
                <w:rPr>
                  <w:sz w:val="24"/>
                  <w:szCs w:val="24"/>
                  <w:lang w:val="es-ES_tradnl"/>
                </w:rPr>
                <w:object w:dxaOrig="3315" w:dyaOrig="1710" w14:anchorId="66828C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5pt;height:85.95pt" o:ole="">
                    <v:imagedata r:id="rId44" o:title=""/>
                  </v:shape>
                  <o:OLEObject Type="Embed" ProgID="PBrush" ShapeID="_x0000_i1025" DrawAspect="Content" ObjectID="_1491338651" r:id="rId45"/>
                </w:object>
              </w:r>
            </w:del>
          </w:p>
          <w:p w:rsidR="003A2523" w:rsidRPr="00A53892" w:rsidRDefault="00A53892" w:rsidP="00A53892">
            <w:pPr>
              <w:shd w:val="clear" w:color="auto" w:fill="FFFFFF"/>
              <w:spacing w:before="100" w:beforeAutospacing="1" w:after="100" w:afterAutospacing="1"/>
              <w:rPr>
                <w:rFonts w:ascii="Arial" w:eastAsia="Times New Roman" w:hAnsi="Arial" w:cs="Arial"/>
                <w:b/>
                <w:sz w:val="24"/>
                <w:szCs w:val="24"/>
                <w:lang w:val="es-CO" w:eastAsia="es-CO"/>
              </w:rPr>
            </w:pPr>
            <m:oMathPara>
              <m:oMath>
                <m:r>
                  <m:rPr>
                    <m:sty m:val="bi"/>
                  </m:rPr>
                  <w:rPr>
                    <w:rFonts w:ascii="Cambria Math" w:eastAsia="Times New Roman" w:hAnsi="Cambria Math" w:cs="Arial"/>
                    <w:sz w:val="32"/>
                    <w:szCs w:val="32"/>
                    <w:lang w:val="es-CO" w:eastAsia="es-CO"/>
                  </w:rPr>
                  <m:t>τ=f.x</m:t>
                </m:r>
              </m:oMath>
            </m:oMathPara>
          </w:p>
        </w:tc>
      </w:tr>
    </w:tbl>
    <w:p w:rsidR="00D72496" w:rsidRDefault="00D72496" w:rsidP="005A32EC">
      <w:pPr>
        <w:shd w:val="clear" w:color="auto" w:fill="FFFFFF"/>
        <w:spacing w:before="100" w:beforeAutospacing="1" w:after="100" w:afterAutospacing="1"/>
        <w:rPr>
          <w:ins w:id="674" w:author="napoleon melo chavarro" w:date="2015-03-30T11:38:00Z"/>
          <w:rFonts w:ascii="Arial" w:eastAsia="Times New Roman" w:hAnsi="Arial" w:cs="Arial"/>
          <w:color w:val="FF0000"/>
          <w:lang w:val="es-CO" w:eastAsia="es-CO"/>
        </w:rPr>
      </w:pPr>
    </w:p>
    <w:tbl>
      <w:tblPr>
        <w:tblStyle w:val="Tablaconcuadrcula"/>
        <w:tblW w:w="0" w:type="auto"/>
        <w:tblLook w:val="04A0" w:firstRow="1" w:lastRow="0" w:firstColumn="1" w:lastColumn="0" w:noHBand="0" w:noVBand="1"/>
      </w:tblPr>
      <w:tblGrid>
        <w:gridCol w:w="2488"/>
        <w:gridCol w:w="6340"/>
      </w:tblGrid>
      <w:tr w:rsidR="00EA251A" w:rsidRPr="00573546" w:rsidTr="00E85540">
        <w:trPr>
          <w:ins w:id="675" w:author="napoleon melo chavarro" w:date="2015-03-30T11:38:00Z"/>
        </w:trPr>
        <w:tc>
          <w:tcPr>
            <w:tcW w:w="8828" w:type="dxa"/>
            <w:gridSpan w:val="2"/>
            <w:shd w:val="clear" w:color="auto" w:fill="0D0D0D" w:themeFill="text1" w:themeFillTint="F2"/>
          </w:tcPr>
          <w:p w:rsidR="00EA251A" w:rsidRPr="00573546" w:rsidRDefault="00EA251A" w:rsidP="00E85540">
            <w:pPr>
              <w:jc w:val="center"/>
              <w:rPr>
                <w:ins w:id="676" w:author="napoleon melo chavarro" w:date="2015-03-30T11:38:00Z"/>
                <w:rFonts w:ascii="Arial" w:hAnsi="Arial" w:cs="Arial"/>
                <w:b/>
                <w:color w:val="FFFFFF" w:themeColor="background1"/>
                <w:sz w:val="24"/>
                <w:szCs w:val="24"/>
              </w:rPr>
            </w:pPr>
            <w:ins w:id="677" w:author="napoleon melo chavarro" w:date="2015-03-30T11:38:00Z">
              <w:r w:rsidRPr="00573546">
                <w:rPr>
                  <w:rFonts w:ascii="Arial" w:hAnsi="Arial" w:cs="Arial"/>
                  <w:b/>
                  <w:color w:val="FFFFFF" w:themeColor="background1"/>
                  <w:sz w:val="24"/>
                  <w:szCs w:val="24"/>
                </w:rPr>
                <w:t>Imagen (fotografía, gráfica o ilustración)</w:t>
              </w:r>
            </w:ins>
          </w:p>
        </w:tc>
      </w:tr>
      <w:tr w:rsidR="00EA251A" w:rsidRPr="00573546" w:rsidTr="00E85540">
        <w:trPr>
          <w:ins w:id="678" w:author="napoleon melo chavarro" w:date="2015-03-30T11:38:00Z"/>
        </w:trPr>
        <w:tc>
          <w:tcPr>
            <w:tcW w:w="2488" w:type="dxa"/>
          </w:tcPr>
          <w:p w:rsidR="00EA251A" w:rsidRPr="00573546" w:rsidRDefault="00EA251A" w:rsidP="00E85540">
            <w:pPr>
              <w:rPr>
                <w:ins w:id="679" w:author="napoleon melo chavarro" w:date="2015-03-30T11:38:00Z"/>
                <w:rFonts w:ascii="Arial" w:hAnsi="Arial" w:cs="Arial"/>
                <w:b/>
                <w:color w:val="000000"/>
                <w:sz w:val="24"/>
                <w:szCs w:val="24"/>
              </w:rPr>
            </w:pPr>
            <w:ins w:id="680" w:author="napoleon melo chavarro" w:date="2015-03-30T11:38:00Z">
              <w:r w:rsidRPr="00573546">
                <w:rPr>
                  <w:rFonts w:ascii="Arial" w:hAnsi="Arial" w:cs="Arial"/>
                  <w:b/>
                  <w:color w:val="000000"/>
                  <w:sz w:val="24"/>
                  <w:szCs w:val="24"/>
                </w:rPr>
                <w:t>Código</w:t>
              </w:r>
            </w:ins>
          </w:p>
        </w:tc>
        <w:tc>
          <w:tcPr>
            <w:tcW w:w="6340" w:type="dxa"/>
          </w:tcPr>
          <w:p w:rsidR="00EA251A" w:rsidRPr="00573546" w:rsidRDefault="00EA251A" w:rsidP="00E85540">
            <w:pPr>
              <w:rPr>
                <w:ins w:id="681" w:author="napoleon melo chavarro" w:date="2015-03-30T11:38:00Z"/>
                <w:rFonts w:ascii="Arial" w:hAnsi="Arial" w:cs="Arial"/>
                <w:b/>
                <w:color w:val="000000"/>
                <w:sz w:val="24"/>
                <w:szCs w:val="24"/>
              </w:rPr>
            </w:pPr>
            <w:ins w:id="682" w:author="napoleon melo chavarro" w:date="2015-03-30T11:38:00Z">
              <w:r w:rsidRPr="00573546">
                <w:rPr>
                  <w:rFonts w:ascii="Arial" w:hAnsi="Arial" w:cs="Arial"/>
                  <w:color w:val="000000"/>
                  <w:sz w:val="24"/>
                  <w:szCs w:val="24"/>
                </w:rPr>
                <w:t>CN_07_11</w:t>
              </w:r>
              <w:r>
                <w:rPr>
                  <w:rFonts w:ascii="Arial" w:hAnsi="Arial" w:cs="Arial"/>
                  <w:color w:val="000000"/>
                  <w:sz w:val="24"/>
                  <w:szCs w:val="24"/>
                </w:rPr>
                <w:t>_IMG24</w:t>
              </w:r>
            </w:ins>
          </w:p>
        </w:tc>
      </w:tr>
      <w:tr w:rsidR="00EA251A" w:rsidRPr="00573546" w:rsidTr="00E85540">
        <w:trPr>
          <w:ins w:id="683" w:author="napoleon melo chavarro" w:date="2015-03-30T11:38:00Z"/>
        </w:trPr>
        <w:tc>
          <w:tcPr>
            <w:tcW w:w="2488" w:type="dxa"/>
          </w:tcPr>
          <w:p w:rsidR="00EA251A" w:rsidRPr="00573546" w:rsidRDefault="00EA251A" w:rsidP="00E85540">
            <w:pPr>
              <w:rPr>
                <w:ins w:id="684" w:author="napoleon melo chavarro" w:date="2015-03-30T11:38:00Z"/>
                <w:rFonts w:ascii="Arial" w:hAnsi="Arial" w:cs="Arial"/>
                <w:color w:val="000000"/>
                <w:sz w:val="24"/>
                <w:szCs w:val="24"/>
              </w:rPr>
            </w:pPr>
            <w:ins w:id="685" w:author="napoleon melo chavarro" w:date="2015-03-30T11:38:00Z">
              <w:r w:rsidRPr="00573546">
                <w:rPr>
                  <w:rFonts w:ascii="Arial" w:hAnsi="Arial" w:cs="Arial"/>
                  <w:b/>
                  <w:color w:val="000000"/>
                  <w:sz w:val="24"/>
                  <w:szCs w:val="24"/>
                </w:rPr>
                <w:t>Descripción</w:t>
              </w:r>
            </w:ins>
          </w:p>
        </w:tc>
        <w:tc>
          <w:tcPr>
            <w:tcW w:w="6340" w:type="dxa"/>
          </w:tcPr>
          <w:p w:rsidR="00EA251A" w:rsidRPr="00573546" w:rsidRDefault="00EA251A" w:rsidP="00E85540">
            <w:pPr>
              <w:rPr>
                <w:ins w:id="686" w:author="napoleon melo chavarro" w:date="2015-03-30T11:38:00Z"/>
                <w:rFonts w:ascii="Arial" w:hAnsi="Arial" w:cs="Arial"/>
                <w:color w:val="000000"/>
                <w:sz w:val="24"/>
                <w:szCs w:val="24"/>
              </w:rPr>
            </w:pPr>
            <w:ins w:id="687" w:author="napoleon melo chavarro" w:date="2015-03-30T11:38:00Z">
              <w:r>
                <w:rPr>
                  <w:rFonts w:ascii="Arial" w:hAnsi="Arial" w:cs="Arial"/>
                  <w:color w:val="000000"/>
                  <w:sz w:val="24"/>
                  <w:szCs w:val="24"/>
                </w:rPr>
                <w:t>Torque</w:t>
              </w:r>
            </w:ins>
          </w:p>
        </w:tc>
      </w:tr>
      <w:tr w:rsidR="00EA251A" w:rsidRPr="00573546" w:rsidTr="00E85540">
        <w:trPr>
          <w:ins w:id="688" w:author="napoleon melo chavarro" w:date="2015-03-30T11:38:00Z"/>
        </w:trPr>
        <w:tc>
          <w:tcPr>
            <w:tcW w:w="2488" w:type="dxa"/>
          </w:tcPr>
          <w:p w:rsidR="00EA251A" w:rsidRPr="00573546" w:rsidRDefault="00EA251A" w:rsidP="00E85540">
            <w:pPr>
              <w:rPr>
                <w:ins w:id="689" w:author="napoleon melo chavarro" w:date="2015-03-30T11:38:00Z"/>
                <w:rFonts w:ascii="Arial" w:hAnsi="Arial" w:cs="Arial"/>
                <w:color w:val="000000"/>
                <w:sz w:val="24"/>
                <w:szCs w:val="24"/>
              </w:rPr>
            </w:pPr>
            <w:ins w:id="690" w:author="napoleon melo chavarro" w:date="2015-03-30T11:38:00Z">
              <w:r w:rsidRPr="00573546">
                <w:rPr>
                  <w:rFonts w:ascii="Arial" w:hAnsi="Arial" w:cs="Arial"/>
                  <w:b/>
                  <w:color w:val="000000"/>
                  <w:sz w:val="24"/>
                  <w:szCs w:val="24"/>
                </w:rPr>
                <w:t xml:space="preserve">Código </w:t>
              </w:r>
              <w:proofErr w:type="spellStart"/>
              <w:r w:rsidRPr="00573546">
                <w:rPr>
                  <w:rFonts w:ascii="Arial" w:hAnsi="Arial" w:cs="Arial"/>
                  <w:b/>
                  <w:color w:val="000000"/>
                  <w:sz w:val="24"/>
                  <w:szCs w:val="24"/>
                </w:rPr>
                <w:t>Shutterstock</w:t>
              </w:r>
              <w:proofErr w:type="spellEnd"/>
              <w:r w:rsidRPr="00573546">
                <w:rPr>
                  <w:rFonts w:ascii="Arial" w:hAnsi="Arial" w:cs="Arial"/>
                  <w:b/>
                  <w:color w:val="000000"/>
                  <w:sz w:val="24"/>
                  <w:szCs w:val="24"/>
                </w:rPr>
                <w:t xml:space="preserve"> (o </w:t>
              </w:r>
              <w:r w:rsidRPr="00573546">
                <w:rPr>
                  <w:rFonts w:ascii="Arial" w:hAnsi="Arial" w:cs="Arial"/>
                  <w:b/>
                  <w:color w:val="000000"/>
                  <w:sz w:val="24"/>
                  <w:szCs w:val="24"/>
                </w:rPr>
                <w:lastRenderedPageBreak/>
                <w:t xml:space="preserve">URL o la ruta en </w:t>
              </w:r>
              <w:proofErr w:type="spellStart"/>
              <w:r w:rsidRPr="00573546">
                <w:rPr>
                  <w:rFonts w:ascii="Arial" w:hAnsi="Arial" w:cs="Arial"/>
                  <w:b/>
                  <w:color w:val="000000"/>
                  <w:sz w:val="24"/>
                  <w:szCs w:val="24"/>
                </w:rPr>
                <w:t>AulaPlaneta</w:t>
              </w:r>
              <w:proofErr w:type="spellEnd"/>
              <w:r w:rsidRPr="00573546">
                <w:rPr>
                  <w:rFonts w:ascii="Arial" w:hAnsi="Arial" w:cs="Arial"/>
                  <w:b/>
                  <w:color w:val="000000"/>
                  <w:sz w:val="24"/>
                  <w:szCs w:val="24"/>
                </w:rPr>
                <w:t>)</w:t>
              </w:r>
            </w:ins>
          </w:p>
        </w:tc>
        <w:tc>
          <w:tcPr>
            <w:tcW w:w="6340" w:type="dxa"/>
          </w:tcPr>
          <w:p w:rsidR="00EA251A" w:rsidRPr="00304BD9" w:rsidRDefault="00EA251A" w:rsidP="00E85540">
            <w:pPr>
              <w:rPr>
                <w:ins w:id="691" w:author="napoleon melo chavarro" w:date="2015-03-30T11:38:00Z"/>
                <w:rFonts w:ascii="Arial" w:hAnsi="Arial" w:cs="Arial"/>
                <w:color w:val="000000"/>
                <w:sz w:val="24"/>
                <w:szCs w:val="24"/>
              </w:rPr>
            </w:pPr>
            <w:ins w:id="692" w:author="napoleon melo chavarro" w:date="2015-03-30T11:38:00Z">
              <w:r w:rsidRPr="00304BD9">
                <w:rPr>
                  <w:rFonts w:ascii="Arial" w:hAnsi="Arial" w:cs="Arial"/>
                  <w:color w:val="333333"/>
                  <w:sz w:val="24"/>
                  <w:szCs w:val="24"/>
                  <w:shd w:val="clear" w:color="auto" w:fill="FFFFFF"/>
                </w:rPr>
                <w:lastRenderedPageBreak/>
                <w:t>186459794</w:t>
              </w:r>
            </w:ins>
          </w:p>
        </w:tc>
      </w:tr>
      <w:tr w:rsidR="00EA251A" w:rsidRPr="00573546" w:rsidTr="00E85540">
        <w:trPr>
          <w:ins w:id="693" w:author="napoleon melo chavarro" w:date="2015-03-30T11:38:00Z"/>
        </w:trPr>
        <w:tc>
          <w:tcPr>
            <w:tcW w:w="2488" w:type="dxa"/>
          </w:tcPr>
          <w:p w:rsidR="00EA251A" w:rsidRPr="00573546" w:rsidRDefault="00EA251A" w:rsidP="00E85540">
            <w:pPr>
              <w:rPr>
                <w:ins w:id="694" w:author="napoleon melo chavarro" w:date="2015-03-30T11:38:00Z"/>
                <w:rFonts w:ascii="Arial" w:hAnsi="Arial" w:cs="Arial"/>
                <w:color w:val="000000"/>
                <w:sz w:val="24"/>
                <w:szCs w:val="24"/>
              </w:rPr>
            </w:pPr>
            <w:ins w:id="695" w:author="napoleon melo chavarro" w:date="2015-03-30T11:38:00Z">
              <w:r w:rsidRPr="00573546">
                <w:rPr>
                  <w:rFonts w:ascii="Arial" w:hAnsi="Arial" w:cs="Arial"/>
                  <w:b/>
                  <w:color w:val="000000"/>
                  <w:sz w:val="24"/>
                  <w:szCs w:val="24"/>
                </w:rPr>
                <w:lastRenderedPageBreak/>
                <w:t>Pie de imagen</w:t>
              </w:r>
            </w:ins>
          </w:p>
        </w:tc>
        <w:tc>
          <w:tcPr>
            <w:tcW w:w="6340" w:type="dxa"/>
          </w:tcPr>
          <w:p w:rsidR="00EA251A" w:rsidRPr="00B00B8E" w:rsidRDefault="00EA251A" w:rsidP="00E85540">
            <w:pPr>
              <w:shd w:val="clear" w:color="auto" w:fill="FFFFFF"/>
              <w:spacing w:before="100" w:beforeAutospacing="1" w:after="100" w:afterAutospacing="1"/>
              <w:rPr>
                <w:ins w:id="696" w:author="napoleon melo chavarro" w:date="2015-03-30T11:38:00Z"/>
              </w:rPr>
            </w:pPr>
            <w:ins w:id="697" w:author="napoleon melo chavarro" w:date="2015-03-30T11:38:00Z">
              <w:r>
                <w:rPr>
                  <w:rFonts w:ascii="Arial" w:eastAsia="Times New Roman" w:hAnsi="Arial" w:cs="Arial"/>
                  <w:sz w:val="24"/>
                  <w:szCs w:val="24"/>
                  <w:lang w:val="es-CO" w:eastAsia="es-CO"/>
                </w:rPr>
                <w:t xml:space="preserve">El torque o momento de fuerza se aplica para apretar los tornillos o pernos de las ruedas de los automóviles. </w:t>
              </w:r>
            </w:ins>
          </w:p>
        </w:tc>
      </w:tr>
    </w:tbl>
    <w:p w:rsidR="00EA251A" w:rsidRDefault="00EA251A" w:rsidP="005A32EC">
      <w:pPr>
        <w:shd w:val="clear" w:color="auto" w:fill="FFFFFF"/>
        <w:spacing w:before="100" w:beforeAutospacing="1" w:after="100" w:afterAutospacing="1"/>
        <w:rPr>
          <w:ins w:id="698" w:author="napoleon melo chavarro" w:date="2015-03-30T11:38:00Z"/>
          <w:rFonts w:ascii="Arial" w:eastAsia="Times New Roman" w:hAnsi="Arial" w:cs="Arial"/>
          <w:color w:val="FF0000"/>
          <w:lang w:val="es-CO" w:eastAsia="es-CO"/>
        </w:rPr>
      </w:pPr>
    </w:p>
    <w:tbl>
      <w:tblPr>
        <w:tblStyle w:val="Tablaconcuadrcula"/>
        <w:tblW w:w="0" w:type="auto"/>
        <w:tblLook w:val="04A0" w:firstRow="1" w:lastRow="0" w:firstColumn="1" w:lastColumn="0" w:noHBand="0" w:noVBand="1"/>
      </w:tblPr>
      <w:tblGrid>
        <w:gridCol w:w="2488"/>
        <w:gridCol w:w="6340"/>
      </w:tblGrid>
      <w:tr w:rsidR="00EA251A" w:rsidRPr="00A53892" w:rsidTr="00E85540">
        <w:trPr>
          <w:ins w:id="699" w:author="napoleon melo chavarro" w:date="2015-03-30T11:38:00Z"/>
        </w:trPr>
        <w:tc>
          <w:tcPr>
            <w:tcW w:w="8828" w:type="dxa"/>
            <w:gridSpan w:val="2"/>
            <w:shd w:val="clear" w:color="auto" w:fill="000000" w:themeFill="text1"/>
          </w:tcPr>
          <w:p w:rsidR="00EA251A" w:rsidRPr="00A53892" w:rsidRDefault="00EA251A" w:rsidP="00E85540">
            <w:pPr>
              <w:jc w:val="center"/>
              <w:rPr>
                <w:ins w:id="700" w:author="napoleon melo chavarro" w:date="2015-03-30T11:38:00Z"/>
                <w:rFonts w:ascii="Arial" w:hAnsi="Arial" w:cs="Arial"/>
                <w:b/>
                <w:color w:val="FFFFFF" w:themeColor="background1"/>
                <w:sz w:val="24"/>
                <w:szCs w:val="24"/>
              </w:rPr>
            </w:pPr>
            <w:ins w:id="701" w:author="napoleon melo chavarro" w:date="2015-03-30T11:38:00Z">
              <w:r w:rsidRPr="00A53892">
                <w:rPr>
                  <w:rFonts w:ascii="Arial" w:hAnsi="Arial" w:cs="Arial"/>
                  <w:b/>
                  <w:color w:val="FFFFFF" w:themeColor="background1"/>
                  <w:sz w:val="24"/>
                  <w:szCs w:val="24"/>
                </w:rPr>
                <w:t>Recuerda</w:t>
              </w:r>
            </w:ins>
          </w:p>
        </w:tc>
      </w:tr>
      <w:tr w:rsidR="00EA251A" w:rsidRPr="00A53892" w:rsidTr="00E85540">
        <w:trPr>
          <w:ins w:id="702" w:author="napoleon melo chavarro" w:date="2015-03-30T11:38:00Z"/>
        </w:trPr>
        <w:tc>
          <w:tcPr>
            <w:tcW w:w="2488" w:type="dxa"/>
          </w:tcPr>
          <w:p w:rsidR="00EA251A" w:rsidRPr="00A53892" w:rsidRDefault="00EA251A" w:rsidP="00E85540">
            <w:pPr>
              <w:rPr>
                <w:ins w:id="703" w:author="napoleon melo chavarro" w:date="2015-03-30T11:38:00Z"/>
                <w:rFonts w:ascii="Arial" w:hAnsi="Arial" w:cs="Arial"/>
                <w:b/>
                <w:sz w:val="24"/>
                <w:szCs w:val="24"/>
              </w:rPr>
            </w:pPr>
            <w:ins w:id="704" w:author="napoleon melo chavarro" w:date="2015-03-30T11:38:00Z">
              <w:r w:rsidRPr="00A53892">
                <w:rPr>
                  <w:rFonts w:ascii="Arial" w:hAnsi="Arial" w:cs="Arial"/>
                  <w:b/>
                  <w:sz w:val="24"/>
                  <w:szCs w:val="24"/>
                </w:rPr>
                <w:t>Contenido</w:t>
              </w:r>
            </w:ins>
          </w:p>
        </w:tc>
        <w:tc>
          <w:tcPr>
            <w:tcW w:w="6340" w:type="dxa"/>
          </w:tcPr>
          <w:p w:rsidR="00EA251A" w:rsidRDefault="00EA251A" w:rsidP="00E85540">
            <w:pPr>
              <w:jc w:val="center"/>
              <w:rPr>
                <w:ins w:id="705" w:author="napoleon melo chavarro" w:date="2015-03-30T11:38:00Z"/>
                <w:rFonts w:ascii="Arial" w:eastAsiaTheme="minorEastAsia" w:hAnsi="Arial" w:cs="Arial"/>
                <w:sz w:val="28"/>
                <w:szCs w:val="28"/>
                <w:lang w:val="es-CO" w:eastAsia="es-CO"/>
              </w:rPr>
            </w:pPr>
          </w:p>
          <w:p w:rsidR="00EA251A" w:rsidRDefault="00EA251A" w:rsidP="00E85540">
            <w:pPr>
              <w:jc w:val="center"/>
              <w:rPr>
                <w:ins w:id="706" w:author="napoleon melo chavarro" w:date="2015-03-30T11:38:00Z"/>
                <w:rFonts w:ascii="Arial" w:eastAsiaTheme="minorEastAsia" w:hAnsi="Arial" w:cs="Arial"/>
                <w:sz w:val="28"/>
                <w:szCs w:val="28"/>
                <w:lang w:val="es-CO" w:eastAsia="es-CO"/>
              </w:rPr>
            </w:pPr>
          </w:p>
          <w:p w:rsidR="00EA251A" w:rsidRPr="00A53892" w:rsidRDefault="00EA251A" w:rsidP="00E85540">
            <w:pPr>
              <w:jc w:val="center"/>
              <w:rPr>
                <w:ins w:id="707" w:author="napoleon melo chavarro" w:date="2015-03-30T11:38:00Z"/>
                <w:rFonts w:ascii="Arial" w:eastAsiaTheme="minorEastAsia" w:hAnsi="Arial" w:cs="Arial"/>
                <w:sz w:val="28"/>
                <w:szCs w:val="28"/>
                <w:lang w:val="es-CO" w:eastAsia="es-CO"/>
              </w:rPr>
            </w:pPr>
            <m:oMathPara>
              <m:oMath>
                <m:r>
                  <w:ins w:id="708" w:author="napoleon melo chavarro" w:date="2015-03-30T11:38:00Z">
                    <w:rPr>
                      <w:rFonts w:ascii="Cambria Math" w:eastAsia="Times New Roman" w:hAnsi="Cambria Math" w:cs="Arial"/>
                      <w:sz w:val="28"/>
                      <w:szCs w:val="28"/>
                      <w:lang w:val="es-CO" w:eastAsia="es-CO"/>
                    </w:rPr>
                    <m:t>W=f.x</m:t>
                  </w:ins>
                </m:r>
              </m:oMath>
            </m:oMathPara>
          </w:p>
          <w:p w:rsidR="00EA251A" w:rsidRDefault="00EA251A" w:rsidP="00E85540">
            <w:pPr>
              <w:rPr>
                <w:ins w:id="709" w:author="napoleon melo chavarro" w:date="2015-03-30T11:38:00Z"/>
                <w:rFonts w:ascii="Arial" w:eastAsiaTheme="minorEastAsia" w:hAnsi="Arial" w:cs="Arial"/>
                <w:sz w:val="24"/>
                <w:szCs w:val="24"/>
                <w:lang w:val="es-CO" w:eastAsia="es-CO"/>
              </w:rPr>
            </w:pPr>
          </w:p>
          <w:p w:rsidR="00EA251A" w:rsidRPr="00A53892" w:rsidRDefault="00EA251A" w:rsidP="00E85540">
            <w:pPr>
              <w:jc w:val="center"/>
              <w:rPr>
                <w:ins w:id="710" w:author="napoleon melo chavarro" w:date="2015-03-30T11:38:00Z"/>
                <w:rFonts w:ascii="Arial" w:eastAsiaTheme="minorEastAsia" w:hAnsi="Arial" w:cs="Arial"/>
                <w:sz w:val="24"/>
                <w:szCs w:val="24"/>
                <w:lang w:val="es-CO" w:eastAsia="es-CO"/>
              </w:rPr>
            </w:pPr>
            <m:oMathPara>
              <m:oMath>
                <m:r>
                  <w:ins w:id="711" w:author="napoleon melo chavarro" w:date="2015-03-30T11:38:00Z">
                    <w:rPr>
                      <w:rFonts w:ascii="Cambria Math" w:eastAsia="Times New Roman" w:hAnsi="Cambria Math" w:cs="Arial"/>
                      <w:sz w:val="32"/>
                      <w:szCs w:val="32"/>
                      <w:lang w:val="es-CO" w:eastAsia="es-CO"/>
                    </w:rPr>
                    <m:t>τ=f.x</m:t>
                  </w:ins>
                </m:r>
              </m:oMath>
            </m:oMathPara>
          </w:p>
          <w:p w:rsidR="00EA251A" w:rsidRDefault="00EA251A" w:rsidP="00E85540">
            <w:pPr>
              <w:jc w:val="center"/>
              <w:rPr>
                <w:ins w:id="712" w:author="napoleon melo chavarro" w:date="2015-03-30T11:38:00Z"/>
                <w:rFonts w:ascii="Arial" w:eastAsiaTheme="minorEastAsia" w:hAnsi="Arial" w:cs="Arial"/>
                <w:sz w:val="24"/>
                <w:szCs w:val="24"/>
                <w:lang w:val="es-CO" w:eastAsia="es-CO"/>
              </w:rPr>
            </w:pPr>
          </w:p>
          <w:p w:rsidR="00EA251A" w:rsidRDefault="00EA251A" w:rsidP="00E85540">
            <w:pPr>
              <w:jc w:val="center"/>
              <w:rPr>
                <w:ins w:id="713" w:author="napoleon melo chavarro" w:date="2015-03-30T11:38:00Z"/>
                <w:rFonts w:ascii="Arial" w:eastAsiaTheme="minorEastAsia" w:hAnsi="Arial" w:cs="Arial"/>
                <w:sz w:val="24"/>
                <w:szCs w:val="24"/>
                <w:lang w:val="es-CO" w:eastAsia="es-CO"/>
              </w:rPr>
            </w:pPr>
          </w:p>
          <w:p w:rsidR="00EA251A" w:rsidRDefault="00EA251A" w:rsidP="00E85540">
            <w:pPr>
              <w:jc w:val="both"/>
              <w:rPr>
                <w:ins w:id="714" w:author="napoleon melo chavarro" w:date="2015-03-30T11:38:00Z"/>
                <w:rFonts w:ascii="Arial" w:hAnsi="Arial" w:cs="Arial"/>
                <w:sz w:val="24"/>
                <w:szCs w:val="24"/>
              </w:rPr>
            </w:pPr>
            <w:ins w:id="715" w:author="napoleon melo chavarro" w:date="2015-03-30T11:38:00Z">
              <w:r w:rsidRPr="00A53892">
                <w:rPr>
                  <w:rFonts w:ascii="Arial" w:hAnsi="Arial" w:cs="Arial"/>
                  <w:sz w:val="24"/>
                  <w:szCs w:val="24"/>
                </w:rPr>
                <w:t>Observa que aunque las fórmulas de trabajo y momento de fuerza son aparentemente iguales, el concepto es diferente.</w:t>
              </w:r>
            </w:ins>
          </w:p>
          <w:p w:rsidR="00EA251A" w:rsidRPr="00A53892" w:rsidRDefault="00EA251A" w:rsidP="00E85540">
            <w:pPr>
              <w:jc w:val="both"/>
              <w:rPr>
                <w:ins w:id="716" w:author="napoleon melo chavarro" w:date="2015-03-30T11:38:00Z"/>
                <w:rFonts w:ascii="Arial" w:hAnsi="Arial" w:cs="Arial"/>
                <w:b/>
                <w:sz w:val="24"/>
                <w:szCs w:val="24"/>
              </w:rPr>
            </w:pPr>
            <w:ins w:id="717" w:author="napoleon melo chavarro" w:date="2015-03-30T11:38:00Z">
              <w:r>
                <w:rPr>
                  <w:rFonts w:ascii="Arial" w:hAnsi="Arial" w:cs="Arial"/>
                  <w:sz w:val="24"/>
                  <w:szCs w:val="24"/>
                </w:rPr>
                <w:t>El trabajo es un efecto de desplazamiento y el momento de fuerza es un giro.</w:t>
              </w:r>
            </w:ins>
          </w:p>
        </w:tc>
      </w:tr>
    </w:tbl>
    <w:p w:rsidR="00EA251A" w:rsidRDefault="00EA251A" w:rsidP="005A32EC">
      <w:pPr>
        <w:shd w:val="clear" w:color="auto" w:fill="FFFFFF"/>
        <w:spacing w:before="100" w:beforeAutospacing="1" w:after="100" w:afterAutospacing="1"/>
        <w:rPr>
          <w:rFonts w:ascii="Arial" w:eastAsia="Times New Roman" w:hAnsi="Arial" w:cs="Arial"/>
          <w:color w:val="FF0000"/>
          <w:lang w:val="es-CO" w:eastAsia="es-CO"/>
        </w:rPr>
      </w:pPr>
    </w:p>
    <w:tbl>
      <w:tblPr>
        <w:tblStyle w:val="Tablaconcuadrcula"/>
        <w:tblW w:w="0" w:type="auto"/>
        <w:tblLook w:val="04A0" w:firstRow="1" w:lastRow="0" w:firstColumn="1" w:lastColumn="0" w:noHBand="0" w:noVBand="1"/>
      </w:tblPr>
      <w:tblGrid>
        <w:gridCol w:w="2488"/>
        <w:gridCol w:w="6340"/>
      </w:tblGrid>
      <w:tr w:rsidR="00304BD9" w:rsidRPr="00573546" w:rsidDel="00EA251A" w:rsidTr="006551AC">
        <w:trPr>
          <w:del w:id="718" w:author="napoleon melo chavarro" w:date="2015-03-30T11:37:00Z"/>
        </w:trPr>
        <w:tc>
          <w:tcPr>
            <w:tcW w:w="8828" w:type="dxa"/>
            <w:gridSpan w:val="2"/>
            <w:shd w:val="clear" w:color="auto" w:fill="0D0D0D" w:themeFill="text1" w:themeFillTint="F2"/>
          </w:tcPr>
          <w:p w:rsidR="00304BD9" w:rsidRPr="00573546" w:rsidDel="00EA251A" w:rsidRDefault="00304BD9" w:rsidP="006551AC">
            <w:pPr>
              <w:jc w:val="center"/>
              <w:rPr>
                <w:del w:id="719" w:author="napoleon melo chavarro" w:date="2015-03-30T11:37:00Z"/>
                <w:rFonts w:ascii="Arial" w:hAnsi="Arial" w:cs="Arial"/>
                <w:b/>
                <w:color w:val="FFFFFF" w:themeColor="background1"/>
                <w:sz w:val="24"/>
                <w:szCs w:val="24"/>
              </w:rPr>
            </w:pPr>
            <w:del w:id="720" w:author="napoleon melo chavarro" w:date="2015-03-30T11:37:00Z">
              <w:r w:rsidRPr="00573546" w:rsidDel="00EA251A">
                <w:rPr>
                  <w:rFonts w:ascii="Arial" w:hAnsi="Arial" w:cs="Arial"/>
                  <w:b/>
                  <w:color w:val="FFFFFF" w:themeColor="background1"/>
                  <w:sz w:val="24"/>
                  <w:szCs w:val="24"/>
                </w:rPr>
                <w:delText>Imagen (fotografía, gráfica o ilustración)</w:delText>
              </w:r>
            </w:del>
          </w:p>
        </w:tc>
      </w:tr>
      <w:tr w:rsidR="00304BD9" w:rsidRPr="00573546" w:rsidDel="00EA251A" w:rsidTr="003E438B">
        <w:trPr>
          <w:del w:id="721" w:author="napoleon melo chavarro" w:date="2015-03-30T11:37:00Z"/>
        </w:trPr>
        <w:tc>
          <w:tcPr>
            <w:tcW w:w="2488" w:type="dxa"/>
          </w:tcPr>
          <w:p w:rsidR="00304BD9" w:rsidRPr="00573546" w:rsidDel="00EA251A" w:rsidRDefault="00304BD9" w:rsidP="006551AC">
            <w:pPr>
              <w:rPr>
                <w:del w:id="722" w:author="napoleon melo chavarro" w:date="2015-03-30T11:37:00Z"/>
                <w:rFonts w:ascii="Arial" w:hAnsi="Arial" w:cs="Arial"/>
                <w:b/>
                <w:color w:val="000000"/>
                <w:sz w:val="24"/>
                <w:szCs w:val="24"/>
              </w:rPr>
            </w:pPr>
            <w:del w:id="723" w:author="napoleon melo chavarro" w:date="2015-03-30T11:37:00Z">
              <w:r w:rsidRPr="00573546" w:rsidDel="00EA251A">
                <w:rPr>
                  <w:rFonts w:ascii="Arial" w:hAnsi="Arial" w:cs="Arial"/>
                  <w:b/>
                  <w:color w:val="000000"/>
                  <w:sz w:val="24"/>
                  <w:szCs w:val="24"/>
                </w:rPr>
                <w:delText>Código</w:delText>
              </w:r>
            </w:del>
          </w:p>
        </w:tc>
        <w:tc>
          <w:tcPr>
            <w:tcW w:w="6340" w:type="dxa"/>
          </w:tcPr>
          <w:p w:rsidR="00304BD9" w:rsidRPr="00573546" w:rsidDel="00EA251A" w:rsidRDefault="00304BD9" w:rsidP="006551AC">
            <w:pPr>
              <w:rPr>
                <w:del w:id="724" w:author="napoleon melo chavarro" w:date="2015-03-30T11:37:00Z"/>
                <w:rFonts w:ascii="Arial" w:hAnsi="Arial" w:cs="Arial"/>
                <w:b/>
                <w:color w:val="000000"/>
                <w:sz w:val="24"/>
                <w:szCs w:val="24"/>
              </w:rPr>
            </w:pPr>
            <w:del w:id="725" w:author="napoleon melo chavarro" w:date="2015-03-30T11:37:00Z">
              <w:r w:rsidRPr="00573546" w:rsidDel="00EA251A">
                <w:rPr>
                  <w:rFonts w:ascii="Arial" w:hAnsi="Arial" w:cs="Arial"/>
                  <w:color w:val="000000"/>
                  <w:sz w:val="24"/>
                  <w:szCs w:val="24"/>
                </w:rPr>
                <w:delText>CN_07_11</w:delText>
              </w:r>
              <w:r w:rsidDel="00EA251A">
                <w:rPr>
                  <w:rFonts w:ascii="Arial" w:hAnsi="Arial" w:cs="Arial"/>
                  <w:color w:val="000000"/>
                  <w:sz w:val="24"/>
                  <w:szCs w:val="24"/>
                </w:rPr>
                <w:delText>_IMG</w:delText>
              </w:r>
              <w:r w:rsidR="001D5AF7" w:rsidDel="00EA251A">
                <w:rPr>
                  <w:rFonts w:ascii="Arial" w:hAnsi="Arial" w:cs="Arial"/>
                  <w:color w:val="000000"/>
                  <w:sz w:val="24"/>
                  <w:szCs w:val="24"/>
                </w:rPr>
                <w:delText>24</w:delText>
              </w:r>
            </w:del>
          </w:p>
        </w:tc>
      </w:tr>
      <w:tr w:rsidR="00304BD9" w:rsidRPr="00573546" w:rsidDel="00EA251A" w:rsidTr="003E438B">
        <w:trPr>
          <w:del w:id="726" w:author="napoleon melo chavarro" w:date="2015-03-30T11:37:00Z"/>
        </w:trPr>
        <w:tc>
          <w:tcPr>
            <w:tcW w:w="2488" w:type="dxa"/>
          </w:tcPr>
          <w:p w:rsidR="00304BD9" w:rsidRPr="00573546" w:rsidDel="00EA251A" w:rsidRDefault="00304BD9" w:rsidP="006551AC">
            <w:pPr>
              <w:rPr>
                <w:del w:id="727" w:author="napoleon melo chavarro" w:date="2015-03-30T11:37:00Z"/>
                <w:rFonts w:ascii="Arial" w:hAnsi="Arial" w:cs="Arial"/>
                <w:color w:val="000000"/>
                <w:sz w:val="24"/>
                <w:szCs w:val="24"/>
              </w:rPr>
            </w:pPr>
            <w:del w:id="728" w:author="napoleon melo chavarro" w:date="2015-03-30T11:37:00Z">
              <w:r w:rsidRPr="00573546" w:rsidDel="00EA251A">
                <w:rPr>
                  <w:rFonts w:ascii="Arial" w:hAnsi="Arial" w:cs="Arial"/>
                  <w:b/>
                  <w:color w:val="000000"/>
                  <w:sz w:val="24"/>
                  <w:szCs w:val="24"/>
                </w:rPr>
                <w:delText>Descripción</w:delText>
              </w:r>
            </w:del>
          </w:p>
        </w:tc>
        <w:tc>
          <w:tcPr>
            <w:tcW w:w="6340" w:type="dxa"/>
          </w:tcPr>
          <w:p w:rsidR="00304BD9" w:rsidRPr="00573546" w:rsidDel="00EA251A" w:rsidRDefault="00304BD9" w:rsidP="00304BD9">
            <w:pPr>
              <w:rPr>
                <w:del w:id="729" w:author="napoleon melo chavarro" w:date="2015-03-30T11:37:00Z"/>
                <w:rFonts w:ascii="Arial" w:hAnsi="Arial" w:cs="Arial"/>
                <w:color w:val="000000"/>
                <w:sz w:val="24"/>
                <w:szCs w:val="24"/>
              </w:rPr>
            </w:pPr>
            <w:del w:id="730" w:author="napoleon melo chavarro" w:date="2015-03-30T11:37:00Z">
              <w:r w:rsidDel="00EA251A">
                <w:rPr>
                  <w:rFonts w:ascii="Arial" w:hAnsi="Arial" w:cs="Arial"/>
                  <w:color w:val="000000"/>
                  <w:sz w:val="24"/>
                  <w:szCs w:val="24"/>
                </w:rPr>
                <w:delText>Torque</w:delText>
              </w:r>
            </w:del>
          </w:p>
        </w:tc>
      </w:tr>
      <w:tr w:rsidR="00304BD9" w:rsidRPr="00573546" w:rsidDel="00EA251A" w:rsidTr="003E438B">
        <w:trPr>
          <w:del w:id="731" w:author="napoleon melo chavarro" w:date="2015-03-30T11:37:00Z"/>
        </w:trPr>
        <w:tc>
          <w:tcPr>
            <w:tcW w:w="2488" w:type="dxa"/>
          </w:tcPr>
          <w:p w:rsidR="00304BD9" w:rsidRPr="00573546" w:rsidDel="00EA251A" w:rsidRDefault="00304BD9" w:rsidP="006551AC">
            <w:pPr>
              <w:rPr>
                <w:del w:id="732" w:author="napoleon melo chavarro" w:date="2015-03-30T11:37:00Z"/>
                <w:rFonts w:ascii="Arial" w:hAnsi="Arial" w:cs="Arial"/>
                <w:color w:val="000000"/>
                <w:sz w:val="24"/>
                <w:szCs w:val="24"/>
              </w:rPr>
            </w:pPr>
            <w:del w:id="733" w:author="napoleon melo chavarro" w:date="2015-03-30T11:37:00Z">
              <w:r w:rsidRPr="00573546" w:rsidDel="00EA251A">
                <w:rPr>
                  <w:rFonts w:ascii="Arial" w:hAnsi="Arial" w:cs="Arial"/>
                  <w:b/>
                  <w:color w:val="000000"/>
                  <w:sz w:val="24"/>
                  <w:szCs w:val="24"/>
                </w:rPr>
                <w:delText>Código Shutterstock (o URL o la ruta en AulaPlaneta)</w:delText>
              </w:r>
            </w:del>
          </w:p>
        </w:tc>
        <w:tc>
          <w:tcPr>
            <w:tcW w:w="6340" w:type="dxa"/>
          </w:tcPr>
          <w:p w:rsidR="00304BD9" w:rsidRPr="00304BD9" w:rsidDel="00EA251A" w:rsidRDefault="00304BD9" w:rsidP="006551AC">
            <w:pPr>
              <w:rPr>
                <w:del w:id="734" w:author="napoleon melo chavarro" w:date="2015-03-30T11:37:00Z"/>
                <w:rFonts w:ascii="Arial" w:hAnsi="Arial" w:cs="Arial"/>
                <w:color w:val="000000"/>
                <w:sz w:val="24"/>
                <w:szCs w:val="24"/>
              </w:rPr>
            </w:pPr>
            <w:del w:id="735" w:author="napoleon melo chavarro" w:date="2015-03-30T11:37:00Z">
              <w:r w:rsidRPr="00304BD9" w:rsidDel="00EA251A">
                <w:rPr>
                  <w:rFonts w:ascii="Arial" w:hAnsi="Arial" w:cs="Arial"/>
                  <w:color w:val="333333"/>
                  <w:sz w:val="24"/>
                  <w:szCs w:val="24"/>
                  <w:shd w:val="clear" w:color="auto" w:fill="FFFFFF"/>
                </w:rPr>
                <w:delText>186459794</w:delText>
              </w:r>
            </w:del>
          </w:p>
        </w:tc>
      </w:tr>
      <w:tr w:rsidR="00304BD9" w:rsidRPr="00573546" w:rsidDel="00EA251A" w:rsidTr="003E438B">
        <w:trPr>
          <w:del w:id="736" w:author="napoleon melo chavarro" w:date="2015-03-30T11:37:00Z"/>
        </w:trPr>
        <w:tc>
          <w:tcPr>
            <w:tcW w:w="2488" w:type="dxa"/>
          </w:tcPr>
          <w:p w:rsidR="00304BD9" w:rsidRPr="00573546" w:rsidDel="00EA251A" w:rsidRDefault="00304BD9" w:rsidP="006551AC">
            <w:pPr>
              <w:rPr>
                <w:del w:id="737" w:author="napoleon melo chavarro" w:date="2015-03-30T11:37:00Z"/>
                <w:rFonts w:ascii="Arial" w:hAnsi="Arial" w:cs="Arial"/>
                <w:color w:val="000000"/>
                <w:sz w:val="24"/>
                <w:szCs w:val="24"/>
              </w:rPr>
            </w:pPr>
            <w:del w:id="738" w:author="napoleon melo chavarro" w:date="2015-03-30T11:37:00Z">
              <w:r w:rsidRPr="00573546" w:rsidDel="00EA251A">
                <w:rPr>
                  <w:rFonts w:ascii="Arial" w:hAnsi="Arial" w:cs="Arial"/>
                  <w:b/>
                  <w:color w:val="000000"/>
                  <w:sz w:val="24"/>
                  <w:szCs w:val="24"/>
                </w:rPr>
                <w:delText>Pie de imagen</w:delText>
              </w:r>
            </w:del>
          </w:p>
        </w:tc>
        <w:tc>
          <w:tcPr>
            <w:tcW w:w="6340" w:type="dxa"/>
          </w:tcPr>
          <w:p w:rsidR="00304BD9" w:rsidRPr="00B00B8E" w:rsidDel="00EA251A" w:rsidRDefault="00304BD9" w:rsidP="00304BD9">
            <w:pPr>
              <w:shd w:val="clear" w:color="auto" w:fill="FFFFFF"/>
              <w:spacing w:before="100" w:beforeAutospacing="1" w:after="100" w:afterAutospacing="1"/>
              <w:rPr>
                <w:del w:id="739" w:author="napoleon melo chavarro" w:date="2015-03-30T11:37:00Z"/>
              </w:rPr>
            </w:pPr>
            <w:del w:id="740" w:author="napoleon melo chavarro" w:date="2015-03-30T11:37:00Z">
              <w:r w:rsidDel="00EA251A">
                <w:rPr>
                  <w:rFonts w:ascii="Arial" w:eastAsia="Times New Roman" w:hAnsi="Arial" w:cs="Arial"/>
                  <w:sz w:val="24"/>
                  <w:szCs w:val="24"/>
                  <w:lang w:val="es-CO" w:eastAsia="es-CO"/>
                </w:rPr>
                <w:delText xml:space="preserve">El torque o momento de fuerza se aplica para apretar los tornillos o pernos de las ruedas de los automóviles. </w:delText>
              </w:r>
            </w:del>
          </w:p>
        </w:tc>
      </w:tr>
      <w:tr w:rsidR="00A53892" w:rsidRPr="00A53892" w:rsidDel="00EA251A" w:rsidTr="00304BD9">
        <w:trPr>
          <w:del w:id="741" w:author="napoleon melo chavarro" w:date="2015-03-30T11:37:00Z"/>
        </w:trPr>
        <w:tc>
          <w:tcPr>
            <w:tcW w:w="8828" w:type="dxa"/>
            <w:gridSpan w:val="2"/>
            <w:shd w:val="clear" w:color="auto" w:fill="000000" w:themeFill="text1"/>
          </w:tcPr>
          <w:p w:rsidR="00A53892" w:rsidRPr="00A53892" w:rsidDel="00EA251A" w:rsidRDefault="00A53892" w:rsidP="00051DBD">
            <w:pPr>
              <w:jc w:val="center"/>
              <w:rPr>
                <w:del w:id="742" w:author="napoleon melo chavarro" w:date="2015-03-30T11:37:00Z"/>
                <w:rFonts w:ascii="Arial" w:hAnsi="Arial" w:cs="Arial"/>
                <w:b/>
                <w:color w:val="FFFFFF" w:themeColor="background1"/>
                <w:sz w:val="24"/>
                <w:szCs w:val="24"/>
              </w:rPr>
            </w:pPr>
            <w:del w:id="743" w:author="napoleon melo chavarro" w:date="2015-03-30T11:37:00Z">
              <w:r w:rsidRPr="00A53892" w:rsidDel="00EA251A">
                <w:rPr>
                  <w:rFonts w:ascii="Arial" w:hAnsi="Arial" w:cs="Arial"/>
                  <w:b/>
                  <w:color w:val="FFFFFF" w:themeColor="background1"/>
                  <w:sz w:val="24"/>
                  <w:szCs w:val="24"/>
                </w:rPr>
                <w:delText>Recuerda</w:delText>
              </w:r>
            </w:del>
          </w:p>
        </w:tc>
      </w:tr>
      <w:tr w:rsidR="00A53892" w:rsidRPr="00A53892" w:rsidDel="00EA251A" w:rsidTr="003E438B">
        <w:trPr>
          <w:del w:id="744" w:author="napoleon melo chavarro" w:date="2015-03-30T11:37:00Z"/>
        </w:trPr>
        <w:tc>
          <w:tcPr>
            <w:tcW w:w="2488" w:type="dxa"/>
          </w:tcPr>
          <w:p w:rsidR="00A53892" w:rsidRPr="00A53892" w:rsidDel="00EA251A" w:rsidRDefault="00A53892" w:rsidP="00051DBD">
            <w:pPr>
              <w:rPr>
                <w:del w:id="745" w:author="napoleon melo chavarro" w:date="2015-03-30T11:37:00Z"/>
                <w:rFonts w:ascii="Arial" w:hAnsi="Arial" w:cs="Arial"/>
                <w:b/>
                <w:sz w:val="24"/>
                <w:szCs w:val="24"/>
              </w:rPr>
            </w:pPr>
            <w:del w:id="746" w:author="napoleon melo chavarro" w:date="2015-03-30T11:37:00Z">
              <w:r w:rsidRPr="00A53892" w:rsidDel="00EA251A">
                <w:rPr>
                  <w:rFonts w:ascii="Arial" w:hAnsi="Arial" w:cs="Arial"/>
                  <w:b/>
                  <w:sz w:val="24"/>
                  <w:szCs w:val="24"/>
                </w:rPr>
                <w:delText>Contenido</w:delText>
              </w:r>
            </w:del>
          </w:p>
        </w:tc>
        <w:tc>
          <w:tcPr>
            <w:tcW w:w="6340" w:type="dxa"/>
          </w:tcPr>
          <w:p w:rsidR="00A53892" w:rsidDel="00EA251A" w:rsidRDefault="00A53892" w:rsidP="00051DBD">
            <w:pPr>
              <w:jc w:val="center"/>
              <w:rPr>
                <w:del w:id="747" w:author="napoleon melo chavarro" w:date="2015-03-30T11:37:00Z"/>
                <w:rFonts w:ascii="Arial" w:eastAsiaTheme="minorEastAsia" w:hAnsi="Arial" w:cs="Arial"/>
                <w:sz w:val="28"/>
                <w:szCs w:val="28"/>
                <w:lang w:val="es-CO" w:eastAsia="es-CO"/>
              </w:rPr>
            </w:pPr>
          </w:p>
          <w:p w:rsidR="00A53892" w:rsidDel="00EA251A" w:rsidRDefault="00A53892" w:rsidP="00051DBD">
            <w:pPr>
              <w:jc w:val="center"/>
              <w:rPr>
                <w:del w:id="748" w:author="napoleon melo chavarro" w:date="2015-03-30T11:37:00Z"/>
                <w:rFonts w:ascii="Arial" w:eastAsiaTheme="minorEastAsia" w:hAnsi="Arial" w:cs="Arial"/>
                <w:sz w:val="28"/>
                <w:szCs w:val="28"/>
                <w:lang w:val="es-CO" w:eastAsia="es-CO"/>
              </w:rPr>
            </w:pPr>
          </w:p>
          <w:p w:rsidR="00A53892" w:rsidRPr="00A53892" w:rsidDel="00EA251A" w:rsidRDefault="00A53892" w:rsidP="00051DBD">
            <w:pPr>
              <w:jc w:val="center"/>
              <w:rPr>
                <w:del w:id="749" w:author="napoleon melo chavarro" w:date="2015-03-30T11:37:00Z"/>
                <w:rFonts w:ascii="Arial" w:eastAsiaTheme="minorEastAsia" w:hAnsi="Arial" w:cs="Arial"/>
                <w:sz w:val="28"/>
                <w:szCs w:val="28"/>
                <w:lang w:val="es-CO" w:eastAsia="es-CO"/>
              </w:rPr>
            </w:pPr>
            <m:oMathPara>
              <m:oMath>
                <m:r>
                  <w:del w:id="750" w:author="napoleon melo chavarro" w:date="2015-03-30T11:37:00Z">
                    <w:rPr>
                      <w:rFonts w:ascii="Cambria Math" w:eastAsia="Times New Roman" w:hAnsi="Cambria Math" w:cs="Arial"/>
                      <w:sz w:val="28"/>
                      <w:szCs w:val="28"/>
                      <w:lang w:val="es-CO" w:eastAsia="es-CO"/>
                    </w:rPr>
                    <m:t>W=f.x</m:t>
                  </w:del>
                </m:r>
              </m:oMath>
            </m:oMathPara>
          </w:p>
          <w:p w:rsidR="00A53892" w:rsidDel="00EA251A" w:rsidRDefault="00A53892" w:rsidP="00A53892">
            <w:pPr>
              <w:rPr>
                <w:del w:id="751" w:author="napoleon melo chavarro" w:date="2015-03-30T11:37:00Z"/>
                <w:rFonts w:ascii="Arial" w:eastAsiaTheme="minorEastAsia" w:hAnsi="Arial" w:cs="Arial"/>
                <w:sz w:val="24"/>
                <w:szCs w:val="24"/>
                <w:lang w:val="es-CO" w:eastAsia="es-CO"/>
              </w:rPr>
            </w:pPr>
          </w:p>
          <w:p w:rsidR="00A53892" w:rsidRPr="00A53892" w:rsidDel="00EA251A" w:rsidRDefault="00A53892" w:rsidP="00051DBD">
            <w:pPr>
              <w:jc w:val="center"/>
              <w:rPr>
                <w:del w:id="752" w:author="napoleon melo chavarro" w:date="2015-03-30T11:37:00Z"/>
                <w:rFonts w:ascii="Arial" w:eastAsiaTheme="minorEastAsia" w:hAnsi="Arial" w:cs="Arial"/>
                <w:sz w:val="24"/>
                <w:szCs w:val="24"/>
                <w:lang w:val="es-CO" w:eastAsia="es-CO"/>
              </w:rPr>
            </w:pPr>
            <m:oMathPara>
              <m:oMath>
                <m:r>
                  <w:del w:id="753" w:author="napoleon melo chavarro" w:date="2015-03-30T11:37:00Z">
                    <w:rPr>
                      <w:rFonts w:ascii="Cambria Math" w:eastAsia="Times New Roman" w:hAnsi="Cambria Math" w:cs="Arial"/>
                      <w:sz w:val="32"/>
                      <w:szCs w:val="32"/>
                      <w:lang w:val="es-CO" w:eastAsia="es-CO"/>
                    </w:rPr>
                    <m:t>τ=f.x</m:t>
                  </w:del>
                </m:r>
              </m:oMath>
            </m:oMathPara>
          </w:p>
          <w:p w:rsidR="00A53892" w:rsidDel="00EA251A" w:rsidRDefault="00A53892" w:rsidP="00051DBD">
            <w:pPr>
              <w:jc w:val="center"/>
              <w:rPr>
                <w:del w:id="754" w:author="napoleon melo chavarro" w:date="2015-03-30T11:37:00Z"/>
                <w:rFonts w:ascii="Arial" w:eastAsiaTheme="minorEastAsia" w:hAnsi="Arial" w:cs="Arial"/>
                <w:sz w:val="24"/>
                <w:szCs w:val="24"/>
                <w:lang w:val="es-CO" w:eastAsia="es-CO"/>
              </w:rPr>
            </w:pPr>
          </w:p>
          <w:p w:rsidR="00A53892" w:rsidDel="00EA251A" w:rsidRDefault="00A53892" w:rsidP="00051DBD">
            <w:pPr>
              <w:jc w:val="center"/>
              <w:rPr>
                <w:del w:id="755" w:author="napoleon melo chavarro" w:date="2015-03-30T11:37:00Z"/>
                <w:rFonts w:ascii="Arial" w:eastAsiaTheme="minorEastAsia" w:hAnsi="Arial" w:cs="Arial"/>
                <w:sz w:val="24"/>
                <w:szCs w:val="24"/>
                <w:lang w:val="es-CO" w:eastAsia="es-CO"/>
              </w:rPr>
            </w:pPr>
          </w:p>
          <w:p w:rsidR="00A53892" w:rsidDel="00EA251A" w:rsidRDefault="00A53892" w:rsidP="00A53892">
            <w:pPr>
              <w:jc w:val="both"/>
              <w:rPr>
                <w:del w:id="756" w:author="napoleon melo chavarro" w:date="2015-03-30T11:37:00Z"/>
                <w:rFonts w:ascii="Arial" w:hAnsi="Arial" w:cs="Arial"/>
                <w:sz w:val="24"/>
                <w:szCs w:val="24"/>
              </w:rPr>
            </w:pPr>
            <w:del w:id="757" w:author="napoleon melo chavarro" w:date="2015-03-30T11:37:00Z">
              <w:r w:rsidRPr="00A53892" w:rsidDel="00EA251A">
                <w:rPr>
                  <w:rFonts w:ascii="Arial" w:hAnsi="Arial" w:cs="Arial"/>
                  <w:sz w:val="24"/>
                  <w:szCs w:val="24"/>
                </w:rPr>
                <w:delText>Observa que aunque las fórmulas de trabajo y momento de fuerza son aparentemente iguales, el concepto es diferente.</w:delText>
              </w:r>
            </w:del>
          </w:p>
          <w:p w:rsidR="00A53892" w:rsidRPr="00A53892" w:rsidDel="00EA251A" w:rsidRDefault="00A53892" w:rsidP="00A53892">
            <w:pPr>
              <w:jc w:val="both"/>
              <w:rPr>
                <w:del w:id="758" w:author="napoleon melo chavarro" w:date="2015-03-30T11:37:00Z"/>
                <w:rFonts w:ascii="Arial" w:hAnsi="Arial" w:cs="Arial"/>
                <w:b/>
                <w:sz w:val="24"/>
                <w:szCs w:val="24"/>
              </w:rPr>
            </w:pPr>
            <w:del w:id="759" w:author="napoleon melo chavarro" w:date="2015-03-30T11:37:00Z">
              <w:r w:rsidDel="00EA251A">
                <w:rPr>
                  <w:rFonts w:ascii="Arial" w:hAnsi="Arial" w:cs="Arial"/>
                  <w:sz w:val="24"/>
                  <w:szCs w:val="24"/>
                </w:rPr>
                <w:delText xml:space="preserve">El trabajo es un efecto de desplazamiento y el momento </w:delText>
              </w:r>
              <w:r w:rsidDel="00EA251A">
                <w:rPr>
                  <w:rFonts w:ascii="Arial" w:hAnsi="Arial" w:cs="Arial"/>
                  <w:sz w:val="24"/>
                  <w:szCs w:val="24"/>
                </w:rPr>
                <w:lastRenderedPageBreak/>
                <w:delText>de fuerza es un giro.</w:delText>
              </w:r>
            </w:del>
          </w:p>
        </w:tc>
      </w:tr>
    </w:tbl>
    <w:p w:rsidR="00304BD9" w:rsidDel="00EA251A" w:rsidRDefault="00304BD9" w:rsidP="005A32EC">
      <w:pPr>
        <w:shd w:val="clear" w:color="auto" w:fill="FFFFFF"/>
        <w:spacing w:before="100" w:beforeAutospacing="1" w:after="100" w:afterAutospacing="1"/>
        <w:rPr>
          <w:del w:id="760" w:author="napoleon melo chavarro" w:date="2015-03-30T11:37:00Z"/>
          <w:rFonts w:ascii="Arial" w:eastAsia="Times New Roman" w:hAnsi="Arial" w:cs="Arial"/>
          <w:color w:val="FF0000"/>
          <w:lang w:val="es-CO" w:eastAsia="es-CO"/>
        </w:rPr>
      </w:pPr>
    </w:p>
    <w:tbl>
      <w:tblPr>
        <w:tblStyle w:val="Tablaconcuadrcula"/>
        <w:tblW w:w="0" w:type="auto"/>
        <w:tblLook w:val="04A0" w:firstRow="1" w:lastRow="0" w:firstColumn="1" w:lastColumn="0" w:noHBand="0" w:noVBand="1"/>
      </w:tblPr>
      <w:tblGrid>
        <w:gridCol w:w="2518"/>
        <w:gridCol w:w="6515"/>
      </w:tblGrid>
      <w:tr w:rsidR="00304BD9" w:rsidRPr="00FD01F4" w:rsidTr="006551AC">
        <w:tc>
          <w:tcPr>
            <w:tcW w:w="9033" w:type="dxa"/>
            <w:gridSpan w:val="2"/>
            <w:shd w:val="clear" w:color="auto" w:fill="000000" w:themeFill="text1"/>
          </w:tcPr>
          <w:p w:rsidR="00304BD9" w:rsidRPr="00FD01F4" w:rsidRDefault="00EA251A" w:rsidP="006551AC">
            <w:pPr>
              <w:jc w:val="center"/>
              <w:rPr>
                <w:rFonts w:ascii="Arial" w:hAnsi="Arial" w:cs="Arial"/>
                <w:b/>
                <w:color w:val="FFFFFF" w:themeColor="background1"/>
                <w:sz w:val="24"/>
                <w:szCs w:val="24"/>
              </w:rPr>
            </w:pPr>
            <w:ins w:id="761" w:author="napoleon melo chavarro" w:date="2015-03-30T11:38:00Z">
              <w:r>
                <w:rPr>
                  <w:rFonts w:ascii="Arial" w:hAnsi="Arial" w:cs="Arial"/>
                  <w:b/>
                  <w:color w:val="FFFFFF" w:themeColor="background1"/>
                  <w:sz w:val="24"/>
                  <w:szCs w:val="24"/>
                </w:rPr>
                <w:t>P</w:t>
              </w:r>
            </w:ins>
            <w:del w:id="762" w:author="napoleon melo chavarro" w:date="2015-03-30T11:37:00Z">
              <w:r w:rsidR="00304BD9" w:rsidRPr="00FD01F4" w:rsidDel="00EA251A">
                <w:rPr>
                  <w:rFonts w:ascii="Arial" w:hAnsi="Arial" w:cs="Arial"/>
                  <w:b/>
                  <w:color w:val="FFFFFF" w:themeColor="background1"/>
                  <w:sz w:val="24"/>
                  <w:szCs w:val="24"/>
                </w:rPr>
                <w:delText>P</w:delText>
              </w:r>
            </w:del>
            <w:r w:rsidR="00304BD9" w:rsidRPr="00FD01F4">
              <w:rPr>
                <w:rFonts w:ascii="Arial" w:hAnsi="Arial" w:cs="Arial"/>
                <w:b/>
                <w:color w:val="FFFFFF" w:themeColor="background1"/>
                <w:sz w:val="24"/>
                <w:szCs w:val="24"/>
              </w:rPr>
              <w:t>ractica: recurso nuevo</w:t>
            </w:r>
          </w:p>
        </w:tc>
      </w:tr>
      <w:tr w:rsidR="00304BD9" w:rsidRPr="00FD01F4" w:rsidTr="006551AC">
        <w:tc>
          <w:tcPr>
            <w:tcW w:w="2518" w:type="dxa"/>
          </w:tcPr>
          <w:p w:rsidR="00304BD9" w:rsidRPr="00FD01F4" w:rsidRDefault="00304BD9" w:rsidP="006551AC">
            <w:pPr>
              <w:rPr>
                <w:rFonts w:ascii="Arial" w:hAnsi="Arial" w:cs="Arial"/>
                <w:b/>
                <w:color w:val="000000"/>
                <w:sz w:val="24"/>
                <w:szCs w:val="24"/>
              </w:rPr>
            </w:pPr>
            <w:r w:rsidRPr="00FD01F4">
              <w:rPr>
                <w:rFonts w:ascii="Arial" w:hAnsi="Arial" w:cs="Arial"/>
                <w:b/>
                <w:color w:val="000000"/>
                <w:sz w:val="24"/>
                <w:szCs w:val="24"/>
              </w:rPr>
              <w:t>Código</w:t>
            </w:r>
          </w:p>
        </w:tc>
        <w:tc>
          <w:tcPr>
            <w:tcW w:w="6515" w:type="dxa"/>
          </w:tcPr>
          <w:p w:rsidR="00304BD9" w:rsidRPr="00FD01F4" w:rsidRDefault="00304BD9" w:rsidP="006551AC">
            <w:pPr>
              <w:rPr>
                <w:rFonts w:ascii="Arial" w:hAnsi="Arial" w:cs="Arial"/>
                <w:b/>
                <w:color w:val="000000"/>
                <w:sz w:val="24"/>
                <w:szCs w:val="24"/>
              </w:rPr>
            </w:pPr>
            <w:commentRangeStart w:id="763"/>
            <w:r>
              <w:rPr>
                <w:rFonts w:ascii="Arial" w:hAnsi="Arial" w:cs="Arial"/>
                <w:color w:val="000000"/>
                <w:sz w:val="24"/>
                <w:szCs w:val="24"/>
              </w:rPr>
              <w:t>CN_07_11</w:t>
            </w:r>
            <w:r w:rsidRPr="00FD01F4">
              <w:rPr>
                <w:rFonts w:ascii="Arial" w:hAnsi="Arial" w:cs="Arial"/>
                <w:color w:val="000000"/>
                <w:sz w:val="24"/>
                <w:szCs w:val="24"/>
              </w:rPr>
              <w:t>_REC</w:t>
            </w:r>
            <w:r w:rsidR="001D5AF7">
              <w:rPr>
                <w:rFonts w:ascii="Arial" w:hAnsi="Arial" w:cs="Arial"/>
                <w:color w:val="000000"/>
                <w:sz w:val="24"/>
                <w:szCs w:val="24"/>
              </w:rPr>
              <w:t>1</w:t>
            </w:r>
            <w:ins w:id="764" w:author="napoleon melo chavarro" w:date="2015-03-30T12:45:00Z">
              <w:r w:rsidR="00FB08F6">
                <w:rPr>
                  <w:rFonts w:ascii="Arial" w:hAnsi="Arial" w:cs="Arial"/>
                  <w:color w:val="000000"/>
                  <w:sz w:val="24"/>
                  <w:szCs w:val="24"/>
                </w:rPr>
                <w:t>4</w:t>
              </w:r>
            </w:ins>
            <w:del w:id="765" w:author="napoleon melo chavarro" w:date="2015-03-30T12:45:00Z">
              <w:r w:rsidR="001D5AF7" w:rsidDel="00FB08F6">
                <w:rPr>
                  <w:rFonts w:ascii="Arial" w:hAnsi="Arial" w:cs="Arial"/>
                  <w:color w:val="000000"/>
                  <w:sz w:val="24"/>
                  <w:szCs w:val="24"/>
                </w:rPr>
                <w:delText>3</w:delText>
              </w:r>
            </w:del>
            <w:r w:rsidR="001D5AF7">
              <w:rPr>
                <w:rFonts w:ascii="Arial" w:hAnsi="Arial" w:cs="Arial"/>
                <w:color w:val="000000"/>
                <w:sz w:val="24"/>
                <w:szCs w:val="24"/>
              </w:rPr>
              <w:t>0</w:t>
            </w:r>
            <w:commentRangeEnd w:id="763"/>
            <w:r w:rsidR="00FB66DC">
              <w:rPr>
                <w:rStyle w:val="Refdecomentario"/>
                <w:rFonts w:ascii="Calibri" w:eastAsia="Calibri" w:hAnsi="Calibri" w:cs="Times New Roman"/>
              </w:rPr>
              <w:commentReference w:id="763"/>
            </w:r>
          </w:p>
        </w:tc>
      </w:tr>
      <w:tr w:rsidR="00304BD9" w:rsidRPr="00FD01F4" w:rsidTr="006551AC">
        <w:tc>
          <w:tcPr>
            <w:tcW w:w="2518" w:type="dxa"/>
          </w:tcPr>
          <w:p w:rsidR="00304BD9" w:rsidRPr="00FD01F4" w:rsidRDefault="00304BD9" w:rsidP="006551AC">
            <w:pPr>
              <w:rPr>
                <w:rFonts w:ascii="Arial" w:hAnsi="Arial" w:cs="Arial"/>
                <w:color w:val="000000"/>
                <w:sz w:val="24"/>
                <w:szCs w:val="24"/>
              </w:rPr>
            </w:pPr>
            <w:r w:rsidRPr="00FD01F4">
              <w:rPr>
                <w:rFonts w:ascii="Arial" w:hAnsi="Arial" w:cs="Arial"/>
                <w:b/>
                <w:color w:val="000000"/>
                <w:sz w:val="24"/>
                <w:szCs w:val="24"/>
              </w:rPr>
              <w:t>Título</w:t>
            </w:r>
          </w:p>
        </w:tc>
        <w:tc>
          <w:tcPr>
            <w:tcW w:w="6515" w:type="dxa"/>
          </w:tcPr>
          <w:p w:rsidR="00304BD9" w:rsidRPr="00FD01F4" w:rsidRDefault="00304BD9" w:rsidP="00304BD9">
            <w:pPr>
              <w:rPr>
                <w:rFonts w:ascii="Arial" w:hAnsi="Arial" w:cs="Arial"/>
                <w:color w:val="000000"/>
                <w:sz w:val="24"/>
                <w:szCs w:val="24"/>
              </w:rPr>
            </w:pPr>
            <w:r>
              <w:rPr>
                <w:rFonts w:ascii="Arial" w:hAnsi="Arial" w:cs="Arial"/>
                <w:color w:val="000000"/>
                <w:sz w:val="24"/>
                <w:szCs w:val="24"/>
              </w:rPr>
              <w:t xml:space="preserve">Refuerza: Realiza ejercicios sobre trabajo </w:t>
            </w:r>
          </w:p>
        </w:tc>
      </w:tr>
      <w:tr w:rsidR="00304BD9" w:rsidRPr="00FD01F4" w:rsidTr="006551AC">
        <w:tc>
          <w:tcPr>
            <w:tcW w:w="2518" w:type="dxa"/>
          </w:tcPr>
          <w:p w:rsidR="00304BD9" w:rsidRPr="00FD01F4" w:rsidRDefault="00304BD9" w:rsidP="006551AC">
            <w:pPr>
              <w:rPr>
                <w:rFonts w:ascii="Arial" w:hAnsi="Arial" w:cs="Arial"/>
                <w:color w:val="000000"/>
                <w:sz w:val="24"/>
                <w:szCs w:val="24"/>
              </w:rPr>
            </w:pPr>
            <w:r w:rsidRPr="00FD01F4">
              <w:rPr>
                <w:rFonts w:ascii="Arial" w:hAnsi="Arial" w:cs="Arial"/>
                <w:b/>
                <w:color w:val="000000"/>
                <w:sz w:val="24"/>
                <w:szCs w:val="24"/>
              </w:rPr>
              <w:t>Descripción</w:t>
            </w:r>
          </w:p>
        </w:tc>
        <w:tc>
          <w:tcPr>
            <w:tcW w:w="6515" w:type="dxa"/>
          </w:tcPr>
          <w:p w:rsidR="00304BD9" w:rsidRPr="00FD01F4" w:rsidRDefault="00304BD9" w:rsidP="00304BD9">
            <w:pPr>
              <w:rPr>
                <w:rFonts w:ascii="Arial" w:hAnsi="Arial" w:cs="Arial"/>
                <w:color w:val="000000"/>
                <w:sz w:val="24"/>
                <w:szCs w:val="24"/>
              </w:rPr>
            </w:pPr>
            <w:r>
              <w:rPr>
                <w:rFonts w:ascii="Arial" w:hAnsi="Arial" w:cs="Arial"/>
                <w:color w:val="000000"/>
                <w:sz w:val="24"/>
                <w:szCs w:val="24"/>
              </w:rPr>
              <w:t>Actividad que propone desarrollar ejercicios planteados relacionados con la fórmula de trabajo.</w:t>
            </w:r>
            <w:ins w:id="766" w:author="napoleon melo chavarro" w:date="2015-03-30T17:02:00Z">
              <w:r w:rsidR="00341FAE">
                <w:rPr>
                  <w:rFonts w:ascii="Arial" w:hAnsi="Arial" w:cs="Arial"/>
                  <w:color w:val="000000"/>
                  <w:sz w:val="24"/>
                  <w:szCs w:val="24"/>
                </w:rPr>
                <w:t xml:space="preserve"> M4A CN_07_11</w:t>
              </w:r>
              <w:r w:rsidR="00341FAE" w:rsidRPr="00FD01F4">
                <w:rPr>
                  <w:rFonts w:ascii="Arial" w:hAnsi="Arial" w:cs="Arial"/>
                  <w:color w:val="000000"/>
                  <w:sz w:val="24"/>
                  <w:szCs w:val="24"/>
                </w:rPr>
                <w:t>_REC</w:t>
              </w:r>
              <w:r w:rsidR="00341FAE">
                <w:rPr>
                  <w:rFonts w:ascii="Arial" w:hAnsi="Arial" w:cs="Arial"/>
                  <w:color w:val="000000"/>
                  <w:sz w:val="24"/>
                  <w:szCs w:val="24"/>
                </w:rPr>
                <w:t>140</w:t>
              </w:r>
            </w:ins>
          </w:p>
        </w:tc>
      </w:tr>
    </w:tbl>
    <w:p w:rsidR="004C1B0D" w:rsidRDefault="004C1B0D" w:rsidP="00A53892">
      <w:pPr>
        <w:spacing w:after="0"/>
        <w:rPr>
          <w:ins w:id="767" w:author="napoleon melo chavarro" w:date="2015-03-30T11:41:00Z"/>
          <w:rFonts w:ascii="Arial" w:eastAsia="Times New Roman" w:hAnsi="Arial" w:cs="Arial"/>
          <w:color w:val="FF0000"/>
          <w:lang w:val="es-CO" w:eastAsia="es-CO"/>
        </w:rPr>
      </w:pPr>
    </w:p>
    <w:p w:rsidR="0031305A" w:rsidRDefault="0031305A" w:rsidP="00A53892">
      <w:pPr>
        <w:spacing w:after="0"/>
        <w:rPr>
          <w:ins w:id="768" w:author="napoleon melo chavarro" w:date="2015-03-30T11:42:00Z"/>
          <w:rFonts w:ascii="Arial" w:eastAsia="Times New Roman" w:hAnsi="Arial" w:cs="Arial"/>
          <w:b/>
          <w:lang w:val="es-CO" w:eastAsia="es-CO"/>
        </w:rPr>
      </w:pPr>
      <w:ins w:id="769" w:author="napoleon melo chavarro" w:date="2015-03-30T11:41:00Z">
        <w:r w:rsidRPr="0031305A">
          <w:rPr>
            <w:rFonts w:ascii="Arial" w:eastAsia="Times New Roman" w:hAnsi="Arial" w:cs="Arial"/>
            <w:lang w:val="es-CO" w:eastAsia="es-CO"/>
            <w:rPrChange w:id="770" w:author="napoleon melo chavarro" w:date="2015-03-30T11:41:00Z">
              <w:rPr>
                <w:rFonts w:ascii="Arial" w:eastAsia="Times New Roman" w:hAnsi="Arial" w:cs="Arial"/>
                <w:color w:val="FF0000"/>
                <w:lang w:val="es-CO" w:eastAsia="es-CO"/>
              </w:rPr>
            </w:rPrChange>
          </w:rPr>
          <w:t>Cuando las</w:t>
        </w:r>
        <w:r>
          <w:rPr>
            <w:rFonts w:ascii="Arial" w:eastAsia="Times New Roman" w:hAnsi="Arial" w:cs="Arial"/>
            <w:lang w:val="es-CO" w:eastAsia="es-CO"/>
          </w:rPr>
          <w:t xml:space="preserve"> fuerzas no producen ningún movimiento o giro sobre los</w:t>
        </w:r>
      </w:ins>
      <w:ins w:id="771" w:author="napoleon melo chavarro" w:date="2015-03-30T11:42:00Z">
        <w:r>
          <w:rPr>
            <w:rFonts w:ascii="Arial" w:eastAsia="Times New Roman" w:hAnsi="Arial" w:cs="Arial"/>
            <w:lang w:val="es-CO" w:eastAsia="es-CO"/>
          </w:rPr>
          <w:t xml:space="preserve"> cuerpos a los</w:t>
        </w:r>
      </w:ins>
      <w:ins w:id="772" w:author="napoleon melo chavarro" w:date="2015-03-30T11:41:00Z">
        <w:r>
          <w:rPr>
            <w:rFonts w:ascii="Arial" w:eastAsia="Times New Roman" w:hAnsi="Arial" w:cs="Arial"/>
            <w:lang w:val="es-CO" w:eastAsia="es-CO"/>
          </w:rPr>
          <w:t xml:space="preserve"> cuales </w:t>
        </w:r>
      </w:ins>
      <w:ins w:id="773" w:author="napoleon melo chavarro" w:date="2015-03-30T11:42:00Z">
        <w:r>
          <w:rPr>
            <w:rFonts w:ascii="Arial" w:eastAsia="Times New Roman" w:hAnsi="Arial" w:cs="Arial"/>
            <w:lang w:val="es-CO" w:eastAsia="es-CO"/>
          </w:rPr>
          <w:t xml:space="preserve">se aplican, estas los </w:t>
        </w:r>
        <w:r>
          <w:rPr>
            <w:rFonts w:ascii="Arial" w:eastAsia="Times New Roman" w:hAnsi="Arial" w:cs="Arial"/>
            <w:b/>
            <w:lang w:val="es-CO" w:eastAsia="es-CO"/>
          </w:rPr>
          <w:t>de</w:t>
        </w:r>
        <w:r w:rsidRPr="0031305A">
          <w:rPr>
            <w:rFonts w:ascii="Arial" w:eastAsia="Times New Roman" w:hAnsi="Arial" w:cs="Arial"/>
            <w:b/>
            <w:lang w:val="es-CO" w:eastAsia="es-CO"/>
            <w:rPrChange w:id="774" w:author="napoleon melo chavarro" w:date="2015-03-30T11:42:00Z">
              <w:rPr>
                <w:rFonts w:ascii="Arial" w:eastAsia="Times New Roman" w:hAnsi="Arial" w:cs="Arial"/>
                <w:lang w:val="es-CO" w:eastAsia="es-CO"/>
              </w:rPr>
            </w:rPrChange>
          </w:rPr>
          <w:t>forman</w:t>
        </w:r>
        <w:r>
          <w:rPr>
            <w:rFonts w:ascii="Arial" w:eastAsia="Times New Roman" w:hAnsi="Arial" w:cs="Arial"/>
            <w:b/>
            <w:lang w:val="es-CO" w:eastAsia="es-CO"/>
          </w:rPr>
          <w:t>.</w:t>
        </w:r>
      </w:ins>
    </w:p>
    <w:p w:rsidR="0031305A" w:rsidRPr="0031305A" w:rsidRDefault="0031305A" w:rsidP="00A53892">
      <w:pPr>
        <w:spacing w:after="0"/>
        <w:rPr>
          <w:rFonts w:ascii="Arial" w:eastAsia="Times New Roman" w:hAnsi="Arial" w:cs="Arial"/>
          <w:b/>
          <w:lang w:val="es-CO" w:eastAsia="es-CO"/>
          <w:rPrChange w:id="775" w:author="napoleon melo chavarro" w:date="2015-03-30T11:42:00Z">
            <w:rPr>
              <w:rFonts w:ascii="Arial" w:eastAsia="Times New Roman" w:hAnsi="Arial" w:cs="Arial"/>
              <w:color w:val="FF0000"/>
              <w:lang w:val="es-CO" w:eastAsia="es-CO"/>
            </w:rPr>
          </w:rPrChange>
        </w:rPr>
      </w:pPr>
    </w:p>
    <w:p w:rsidR="004C1B0D" w:rsidRDefault="004C1B0D" w:rsidP="00A53892">
      <w:pPr>
        <w:spacing w:after="0"/>
        <w:rPr>
          <w:rFonts w:ascii="Arial" w:eastAsia="Times New Roman" w:hAnsi="Arial" w:cs="Arial"/>
          <w:color w:val="FF0000"/>
          <w:lang w:val="es-CO" w:eastAsia="es-CO"/>
        </w:rPr>
      </w:pPr>
    </w:p>
    <w:p w:rsidR="00A53892" w:rsidRDefault="005A32EC" w:rsidP="00A53892">
      <w:pPr>
        <w:spacing w:after="0"/>
        <w:rPr>
          <w:rFonts w:ascii="Arial" w:hAnsi="Arial" w:cs="Arial"/>
          <w:b/>
        </w:rPr>
      </w:pPr>
      <w:r w:rsidRPr="005A32EC">
        <w:rPr>
          <w:rFonts w:ascii="Arial" w:eastAsia="Times New Roman" w:hAnsi="Arial" w:cs="Arial"/>
          <w:lang w:val="es-CO" w:eastAsia="es-CO"/>
        </w:rPr>
        <w:t> </w:t>
      </w:r>
      <w:r w:rsidR="00A86FAD" w:rsidRPr="0094731E">
        <w:rPr>
          <w:rFonts w:ascii="Arial" w:hAnsi="Arial" w:cs="Arial"/>
          <w:highlight w:val="yellow"/>
        </w:rPr>
        <w:t>[SECCIÓN 1]</w:t>
      </w:r>
      <w:r w:rsidR="00A86FAD" w:rsidRPr="0094731E">
        <w:rPr>
          <w:rFonts w:ascii="Arial" w:hAnsi="Arial" w:cs="Arial"/>
        </w:rPr>
        <w:t xml:space="preserve"> </w:t>
      </w:r>
      <w:r w:rsidR="00A53892">
        <w:rPr>
          <w:rFonts w:ascii="Arial" w:hAnsi="Arial" w:cs="Arial"/>
          <w:b/>
        </w:rPr>
        <w:t>5.  Sistemas en equilibrio</w:t>
      </w:r>
    </w:p>
    <w:p w:rsidR="00A53892" w:rsidRPr="00A53892" w:rsidRDefault="00A53892" w:rsidP="00A53892">
      <w:pPr>
        <w:spacing w:after="0"/>
        <w:rPr>
          <w:rFonts w:ascii="Arial" w:hAnsi="Arial" w:cs="Arial"/>
          <w:b/>
        </w:rPr>
      </w:pPr>
    </w:p>
    <w:p w:rsidR="001B5A11" w:rsidRDefault="001B5A11" w:rsidP="001B5A11">
      <w:pPr>
        <w:pStyle w:val="u"/>
        <w:shd w:val="clear" w:color="auto" w:fill="FFFFFF"/>
        <w:rPr>
          <w:rFonts w:ascii="Arial" w:hAnsi="Arial" w:cs="Arial"/>
          <w:sz w:val="18"/>
          <w:szCs w:val="18"/>
          <w:lang w:val="es-ES"/>
        </w:rPr>
      </w:pPr>
      <w:r>
        <w:rPr>
          <w:rStyle w:val="un"/>
          <w:rFonts w:ascii="Arial" w:hAnsi="Arial" w:cs="Arial"/>
          <w:lang w:val="es-ES"/>
        </w:rPr>
        <w:t>Todos los cuerpos de la naturaleza están afectados por varias fuerzas que actúan sobre los mismos.</w:t>
      </w:r>
      <w:del w:id="776" w:author="ASISTENTE ALEJO" w:date="2015-04-23T23:55:00Z">
        <w:r w:rsidDel="001550EA">
          <w:rPr>
            <w:rStyle w:val="un"/>
            <w:rFonts w:ascii="Arial" w:hAnsi="Arial" w:cs="Arial"/>
            <w:lang w:val="es-ES"/>
          </w:rPr>
          <w:delText xml:space="preserve"> </w:delText>
        </w:r>
      </w:del>
      <w:r>
        <w:rPr>
          <w:rStyle w:val="un"/>
          <w:rFonts w:ascii="Arial" w:hAnsi="Arial" w:cs="Arial"/>
          <w:lang w:val="es-ES"/>
        </w:rPr>
        <w:t xml:space="preserve"> Este</w:t>
      </w:r>
      <w:r w:rsidRPr="001B5A11">
        <w:rPr>
          <w:rStyle w:val="un"/>
          <w:rFonts w:ascii="Arial" w:hAnsi="Arial" w:cs="Arial"/>
          <w:lang w:val="es-ES"/>
        </w:rPr>
        <w:t xml:space="preserve"> conjunto de fuerzas</w:t>
      </w:r>
      <w:r>
        <w:rPr>
          <w:rStyle w:val="un"/>
          <w:rFonts w:ascii="Arial" w:hAnsi="Arial" w:cs="Arial"/>
          <w:lang w:val="es-ES"/>
        </w:rPr>
        <w:t xml:space="preserve"> recibe el nombre de </w:t>
      </w:r>
      <w:r w:rsidRPr="001B5A11">
        <w:rPr>
          <w:rStyle w:val="Textoennegrita"/>
          <w:rFonts w:ascii="Arial" w:hAnsi="Arial" w:cs="Arial"/>
          <w:lang w:val="es-ES"/>
        </w:rPr>
        <w:t>sistema de fuerzas</w:t>
      </w:r>
      <w:r w:rsidRPr="001B5A11">
        <w:rPr>
          <w:rStyle w:val="un"/>
          <w:rFonts w:ascii="Arial" w:hAnsi="Arial" w:cs="Arial"/>
          <w:lang w:val="es-ES"/>
        </w:rPr>
        <w:t xml:space="preserve"> </w:t>
      </w:r>
      <w:r>
        <w:rPr>
          <w:rStyle w:val="un"/>
          <w:rFonts w:ascii="Arial" w:hAnsi="Arial" w:cs="Arial"/>
          <w:lang w:val="es-ES"/>
        </w:rPr>
        <w:t>y c</w:t>
      </w:r>
      <w:r w:rsidRPr="001B5A11">
        <w:rPr>
          <w:rStyle w:val="un"/>
          <w:rFonts w:ascii="Arial" w:hAnsi="Arial" w:cs="Arial"/>
          <w:lang w:val="es-ES"/>
        </w:rPr>
        <w:t xml:space="preserve">ada </w:t>
      </w:r>
      <w:r>
        <w:rPr>
          <w:rStyle w:val="un"/>
          <w:rFonts w:ascii="Arial" w:hAnsi="Arial" w:cs="Arial"/>
          <w:lang w:val="es-ES"/>
        </w:rPr>
        <w:t xml:space="preserve">una de las </w:t>
      </w:r>
      <w:r w:rsidRPr="001B5A11">
        <w:rPr>
          <w:rStyle w:val="un"/>
          <w:rFonts w:ascii="Arial" w:hAnsi="Arial" w:cs="Arial"/>
          <w:lang w:val="es-ES"/>
        </w:rPr>
        <w:t>fuerza</w:t>
      </w:r>
      <w:r>
        <w:rPr>
          <w:rStyle w:val="un"/>
          <w:rFonts w:ascii="Arial" w:hAnsi="Arial" w:cs="Arial"/>
          <w:lang w:val="es-ES"/>
        </w:rPr>
        <w:t xml:space="preserve">s del </w:t>
      </w:r>
      <w:r w:rsidRPr="001B5A11">
        <w:rPr>
          <w:rStyle w:val="un"/>
          <w:rFonts w:ascii="Arial" w:hAnsi="Arial" w:cs="Arial"/>
          <w:lang w:val="es-ES"/>
        </w:rPr>
        <w:t xml:space="preserve">sistema recibe el nombre de </w:t>
      </w:r>
      <w:r w:rsidRPr="001B5A11">
        <w:rPr>
          <w:rStyle w:val="Textoennegrita"/>
          <w:rFonts w:ascii="Arial" w:hAnsi="Arial" w:cs="Arial"/>
          <w:lang w:val="es-ES"/>
        </w:rPr>
        <w:t>componente</w:t>
      </w:r>
      <w:r>
        <w:rPr>
          <w:rStyle w:val="un"/>
          <w:rFonts w:ascii="Arial" w:hAnsi="Arial" w:cs="Arial"/>
          <w:sz w:val="18"/>
          <w:szCs w:val="18"/>
          <w:lang w:val="es-ES"/>
        </w:rPr>
        <w:t>.</w:t>
      </w:r>
    </w:p>
    <w:p w:rsidR="00A53892" w:rsidRDefault="00A53892" w:rsidP="001B5A11">
      <w:pPr>
        <w:shd w:val="clear" w:color="auto" w:fill="FFFFFF"/>
        <w:spacing w:before="100" w:beforeAutospacing="1" w:after="100" w:afterAutospacing="1"/>
        <w:rPr>
          <w:rFonts w:ascii="Arial" w:eastAsia="Times New Roman" w:hAnsi="Arial" w:cs="Arial"/>
          <w:lang w:val="es-ES" w:eastAsia="es-CO"/>
        </w:rPr>
      </w:pPr>
      <w:r w:rsidRPr="00A53892">
        <w:rPr>
          <w:rFonts w:ascii="Arial" w:eastAsia="Times New Roman" w:hAnsi="Arial" w:cs="Arial"/>
          <w:lang w:val="es-ES" w:eastAsia="es-CO"/>
        </w:rPr>
        <w:t xml:space="preserve">Es posible sustituir las componentes por una única fuerza que produzca el mismo efecto, la cual recibe el nombre de </w:t>
      </w:r>
      <w:r w:rsidR="001B5A11">
        <w:rPr>
          <w:rFonts w:ascii="Arial" w:eastAsia="Times New Roman" w:hAnsi="Arial" w:cs="Arial"/>
          <w:lang w:val="es-ES" w:eastAsia="es-CO"/>
        </w:rPr>
        <w:t xml:space="preserve">fuerza </w:t>
      </w:r>
      <w:r w:rsidRPr="00A53892">
        <w:rPr>
          <w:rFonts w:ascii="Arial" w:eastAsia="Times New Roman" w:hAnsi="Arial" w:cs="Arial"/>
          <w:b/>
          <w:bCs/>
          <w:lang w:val="es-ES" w:eastAsia="es-CO"/>
        </w:rPr>
        <w:t>resultante</w:t>
      </w:r>
      <w:r w:rsidRPr="00A53892">
        <w:rPr>
          <w:rFonts w:ascii="Arial" w:eastAsia="Times New Roman" w:hAnsi="Arial" w:cs="Arial"/>
          <w:lang w:val="es-ES" w:eastAsia="es-CO"/>
        </w:rPr>
        <w:t>.</w:t>
      </w:r>
    </w:p>
    <w:tbl>
      <w:tblPr>
        <w:tblStyle w:val="Tablaconcuadrcula"/>
        <w:tblW w:w="0" w:type="auto"/>
        <w:tblLook w:val="04A0" w:firstRow="1" w:lastRow="0" w:firstColumn="1" w:lastColumn="0" w:noHBand="0" w:noVBand="1"/>
      </w:tblPr>
      <w:tblGrid>
        <w:gridCol w:w="2485"/>
        <w:gridCol w:w="6343"/>
      </w:tblGrid>
      <w:tr w:rsidR="003E438B" w:rsidRPr="003E438B" w:rsidTr="006551AC">
        <w:tc>
          <w:tcPr>
            <w:tcW w:w="8828" w:type="dxa"/>
            <w:gridSpan w:val="2"/>
            <w:shd w:val="clear" w:color="auto" w:fill="0D0D0D" w:themeFill="text1" w:themeFillTint="F2"/>
          </w:tcPr>
          <w:p w:rsidR="003E438B" w:rsidRPr="003E438B" w:rsidRDefault="003E438B" w:rsidP="006551AC">
            <w:pPr>
              <w:jc w:val="center"/>
              <w:rPr>
                <w:rFonts w:ascii="Arial" w:hAnsi="Arial" w:cs="Arial"/>
                <w:b/>
                <w:color w:val="FFFFFF" w:themeColor="background1"/>
                <w:sz w:val="24"/>
                <w:szCs w:val="24"/>
              </w:rPr>
            </w:pPr>
            <w:r w:rsidRPr="003E438B">
              <w:rPr>
                <w:rFonts w:ascii="Arial" w:hAnsi="Arial" w:cs="Arial"/>
                <w:b/>
                <w:color w:val="FFFFFF" w:themeColor="background1"/>
                <w:sz w:val="24"/>
                <w:szCs w:val="24"/>
              </w:rPr>
              <w:t>Imagen (fotografía, gráfica o ilustración)</w:t>
            </w:r>
          </w:p>
        </w:tc>
      </w:tr>
      <w:tr w:rsidR="003E438B" w:rsidRPr="003E438B" w:rsidTr="006551AC">
        <w:tc>
          <w:tcPr>
            <w:tcW w:w="2485" w:type="dxa"/>
          </w:tcPr>
          <w:p w:rsidR="003E438B" w:rsidRPr="003E438B" w:rsidRDefault="003E438B" w:rsidP="006551AC">
            <w:pPr>
              <w:rPr>
                <w:rFonts w:ascii="Arial" w:hAnsi="Arial" w:cs="Arial"/>
                <w:b/>
                <w:color w:val="000000"/>
                <w:sz w:val="24"/>
                <w:szCs w:val="24"/>
              </w:rPr>
            </w:pPr>
            <w:r w:rsidRPr="003E438B">
              <w:rPr>
                <w:rFonts w:ascii="Arial" w:hAnsi="Arial" w:cs="Arial"/>
                <w:b/>
                <w:color w:val="000000"/>
                <w:sz w:val="24"/>
                <w:szCs w:val="24"/>
              </w:rPr>
              <w:t>Código</w:t>
            </w:r>
          </w:p>
        </w:tc>
        <w:tc>
          <w:tcPr>
            <w:tcW w:w="6343" w:type="dxa"/>
          </w:tcPr>
          <w:p w:rsidR="003E438B" w:rsidRPr="003E438B" w:rsidRDefault="003E438B" w:rsidP="006551AC">
            <w:pPr>
              <w:rPr>
                <w:rFonts w:ascii="Arial" w:hAnsi="Arial" w:cs="Arial"/>
                <w:b/>
                <w:color w:val="000000"/>
                <w:sz w:val="24"/>
                <w:szCs w:val="24"/>
              </w:rPr>
            </w:pPr>
            <w:r w:rsidRPr="003E438B">
              <w:rPr>
                <w:rFonts w:ascii="Arial" w:hAnsi="Arial" w:cs="Arial"/>
                <w:color w:val="000000"/>
                <w:sz w:val="24"/>
                <w:szCs w:val="24"/>
              </w:rPr>
              <w:t>CN_07_11_IMG</w:t>
            </w:r>
            <w:r w:rsidR="001D5AF7">
              <w:rPr>
                <w:rFonts w:ascii="Arial" w:hAnsi="Arial" w:cs="Arial"/>
                <w:color w:val="000000"/>
                <w:sz w:val="24"/>
                <w:szCs w:val="24"/>
              </w:rPr>
              <w:t>25</w:t>
            </w:r>
          </w:p>
        </w:tc>
      </w:tr>
      <w:tr w:rsidR="003E438B" w:rsidRPr="003E438B" w:rsidTr="006551AC">
        <w:tc>
          <w:tcPr>
            <w:tcW w:w="2485" w:type="dxa"/>
          </w:tcPr>
          <w:p w:rsidR="003E438B" w:rsidRPr="003E438B" w:rsidRDefault="003E438B" w:rsidP="006551AC">
            <w:pPr>
              <w:rPr>
                <w:rFonts w:ascii="Arial" w:hAnsi="Arial" w:cs="Arial"/>
                <w:color w:val="000000"/>
                <w:sz w:val="24"/>
                <w:szCs w:val="24"/>
              </w:rPr>
            </w:pPr>
            <w:r w:rsidRPr="003E438B">
              <w:rPr>
                <w:rFonts w:ascii="Arial" w:hAnsi="Arial" w:cs="Arial"/>
                <w:b/>
                <w:color w:val="000000"/>
                <w:sz w:val="24"/>
                <w:szCs w:val="24"/>
              </w:rPr>
              <w:t>Descripción</w:t>
            </w:r>
          </w:p>
        </w:tc>
        <w:tc>
          <w:tcPr>
            <w:tcW w:w="6343" w:type="dxa"/>
          </w:tcPr>
          <w:p w:rsidR="003E438B" w:rsidRPr="003E438B" w:rsidRDefault="003E438B" w:rsidP="006551AC">
            <w:pPr>
              <w:rPr>
                <w:rFonts w:ascii="Arial" w:hAnsi="Arial" w:cs="Arial"/>
                <w:color w:val="000000"/>
                <w:sz w:val="24"/>
                <w:szCs w:val="24"/>
              </w:rPr>
            </w:pPr>
            <w:r w:rsidRPr="003E438B">
              <w:rPr>
                <w:rFonts w:ascii="Arial" w:hAnsi="Arial" w:cs="Arial"/>
                <w:color w:val="000000"/>
                <w:sz w:val="24"/>
                <w:szCs w:val="24"/>
              </w:rPr>
              <w:t>Sistemas en equilibrio</w:t>
            </w:r>
          </w:p>
        </w:tc>
      </w:tr>
      <w:tr w:rsidR="003E438B" w:rsidRPr="003E438B" w:rsidTr="006551AC">
        <w:tc>
          <w:tcPr>
            <w:tcW w:w="2485" w:type="dxa"/>
          </w:tcPr>
          <w:p w:rsidR="003E438B" w:rsidRPr="003E438B" w:rsidRDefault="003E438B" w:rsidP="006551AC">
            <w:pPr>
              <w:rPr>
                <w:rFonts w:ascii="Arial" w:hAnsi="Arial" w:cs="Arial"/>
                <w:color w:val="000000"/>
                <w:sz w:val="24"/>
                <w:szCs w:val="24"/>
              </w:rPr>
            </w:pPr>
            <w:r w:rsidRPr="003E438B">
              <w:rPr>
                <w:rFonts w:ascii="Arial" w:hAnsi="Arial" w:cs="Arial"/>
                <w:b/>
                <w:color w:val="000000"/>
                <w:sz w:val="24"/>
                <w:szCs w:val="24"/>
              </w:rPr>
              <w:t xml:space="preserve">Código </w:t>
            </w:r>
            <w:proofErr w:type="spellStart"/>
            <w:r w:rsidRPr="003E438B">
              <w:rPr>
                <w:rFonts w:ascii="Arial" w:hAnsi="Arial" w:cs="Arial"/>
                <w:b/>
                <w:color w:val="000000"/>
                <w:sz w:val="24"/>
                <w:szCs w:val="24"/>
              </w:rPr>
              <w:t>Shutterstock</w:t>
            </w:r>
            <w:proofErr w:type="spellEnd"/>
            <w:r w:rsidRPr="003E438B">
              <w:rPr>
                <w:rFonts w:ascii="Arial" w:hAnsi="Arial" w:cs="Arial"/>
                <w:b/>
                <w:color w:val="000000"/>
                <w:sz w:val="24"/>
                <w:szCs w:val="24"/>
              </w:rPr>
              <w:t xml:space="preserve"> (o URL o la ruta en </w:t>
            </w:r>
            <w:proofErr w:type="spellStart"/>
            <w:r w:rsidRPr="003E438B">
              <w:rPr>
                <w:rFonts w:ascii="Arial" w:hAnsi="Arial" w:cs="Arial"/>
                <w:b/>
                <w:color w:val="000000"/>
                <w:sz w:val="24"/>
                <w:szCs w:val="24"/>
              </w:rPr>
              <w:t>AulaPlaneta</w:t>
            </w:r>
            <w:proofErr w:type="spellEnd"/>
            <w:r w:rsidRPr="003E438B">
              <w:rPr>
                <w:rFonts w:ascii="Arial" w:hAnsi="Arial" w:cs="Arial"/>
                <w:b/>
                <w:color w:val="000000"/>
                <w:sz w:val="24"/>
                <w:szCs w:val="24"/>
              </w:rPr>
              <w:t>)</w:t>
            </w:r>
          </w:p>
        </w:tc>
        <w:tc>
          <w:tcPr>
            <w:tcW w:w="6343" w:type="dxa"/>
          </w:tcPr>
          <w:p w:rsidR="003E438B" w:rsidRPr="003E438B" w:rsidRDefault="003E438B" w:rsidP="003E438B">
            <w:pPr>
              <w:rPr>
                <w:rFonts w:ascii="Arial" w:hAnsi="Arial" w:cs="Arial"/>
                <w:color w:val="333333"/>
                <w:sz w:val="24"/>
                <w:szCs w:val="24"/>
                <w:shd w:val="clear" w:color="auto" w:fill="FFFFFF"/>
              </w:rPr>
            </w:pPr>
            <w:r w:rsidRPr="003E438B">
              <w:rPr>
                <w:rStyle w:val="apple-converted-space"/>
                <w:rFonts w:ascii="Arial" w:hAnsi="Arial" w:cs="Arial"/>
                <w:color w:val="333333"/>
                <w:sz w:val="24"/>
                <w:szCs w:val="24"/>
                <w:shd w:val="clear" w:color="auto" w:fill="FFFFFF"/>
              </w:rPr>
              <w:t> </w:t>
            </w:r>
            <w:commentRangeStart w:id="777"/>
            <w:r w:rsidRPr="003E438B">
              <w:rPr>
                <w:rFonts w:ascii="Arial" w:hAnsi="Arial" w:cs="Arial"/>
                <w:color w:val="333333"/>
                <w:sz w:val="24"/>
                <w:szCs w:val="24"/>
                <w:shd w:val="clear" w:color="auto" w:fill="FFFFFF"/>
              </w:rPr>
              <w:t>206086270</w:t>
            </w:r>
          </w:p>
          <w:p w:rsidR="003E438B" w:rsidRPr="003E438B" w:rsidRDefault="003E438B" w:rsidP="003E438B">
            <w:pPr>
              <w:numPr>
                <w:ilvl w:val="0"/>
                <w:numId w:val="17"/>
              </w:numPr>
              <w:shd w:val="clear" w:color="auto" w:fill="FFFFFF"/>
              <w:spacing w:before="100" w:beforeAutospacing="1" w:after="100" w:afterAutospacing="1" w:line="300" w:lineRule="atLeast"/>
              <w:ind w:left="0"/>
              <w:rPr>
                <w:rFonts w:ascii="Arial" w:eastAsia="Times New Roman" w:hAnsi="Arial" w:cs="Arial"/>
                <w:color w:val="333333"/>
                <w:sz w:val="24"/>
                <w:szCs w:val="24"/>
                <w:lang w:val="es-CO" w:eastAsia="es-CO"/>
              </w:rPr>
            </w:pPr>
            <w:r w:rsidRPr="003E438B">
              <w:rPr>
                <w:rFonts w:ascii="Arial" w:eastAsia="Times New Roman" w:hAnsi="Arial" w:cs="Arial"/>
                <w:color w:val="333333"/>
                <w:sz w:val="24"/>
                <w:szCs w:val="24"/>
                <w:lang w:val="es-CO" w:eastAsia="es-CO"/>
              </w:rPr>
              <w:t>168043247</w:t>
            </w:r>
            <w:commentRangeEnd w:id="777"/>
            <w:r w:rsidR="001550EA">
              <w:rPr>
                <w:rStyle w:val="Refdecomentario"/>
                <w:rFonts w:ascii="Calibri" w:eastAsia="Calibri" w:hAnsi="Calibri" w:cs="Times New Roman"/>
              </w:rPr>
              <w:commentReference w:id="777"/>
            </w:r>
          </w:p>
          <w:p w:rsidR="003E438B" w:rsidRPr="003E438B" w:rsidRDefault="003E438B" w:rsidP="003E438B">
            <w:pPr>
              <w:rPr>
                <w:rFonts w:ascii="Arial" w:hAnsi="Arial" w:cs="Arial"/>
                <w:color w:val="000000"/>
                <w:sz w:val="24"/>
                <w:szCs w:val="24"/>
              </w:rPr>
            </w:pPr>
          </w:p>
        </w:tc>
      </w:tr>
      <w:tr w:rsidR="003E438B" w:rsidRPr="003E438B" w:rsidTr="006551AC">
        <w:tc>
          <w:tcPr>
            <w:tcW w:w="2485" w:type="dxa"/>
          </w:tcPr>
          <w:p w:rsidR="003E438B" w:rsidRPr="003E438B" w:rsidRDefault="003E438B" w:rsidP="006551AC">
            <w:pPr>
              <w:rPr>
                <w:rFonts w:ascii="Arial" w:hAnsi="Arial" w:cs="Arial"/>
                <w:color w:val="000000"/>
                <w:sz w:val="24"/>
                <w:szCs w:val="24"/>
              </w:rPr>
            </w:pPr>
            <w:r w:rsidRPr="003E438B">
              <w:rPr>
                <w:rFonts w:ascii="Arial" w:hAnsi="Arial" w:cs="Arial"/>
                <w:b/>
                <w:color w:val="000000"/>
                <w:sz w:val="24"/>
                <w:szCs w:val="24"/>
              </w:rPr>
              <w:t>Pie de imagen</w:t>
            </w:r>
          </w:p>
        </w:tc>
        <w:tc>
          <w:tcPr>
            <w:tcW w:w="6343" w:type="dxa"/>
          </w:tcPr>
          <w:p w:rsidR="003E438B" w:rsidRPr="003E438B" w:rsidRDefault="003E438B" w:rsidP="006551AC">
            <w:pPr>
              <w:shd w:val="clear" w:color="auto" w:fill="FFFFFF"/>
              <w:spacing w:before="100" w:beforeAutospacing="1" w:after="100" w:afterAutospacing="1"/>
              <w:rPr>
                <w:rFonts w:ascii="Arial" w:hAnsi="Arial" w:cs="Arial"/>
                <w:sz w:val="24"/>
                <w:szCs w:val="24"/>
              </w:rPr>
            </w:pPr>
            <w:r w:rsidRPr="003E438B">
              <w:rPr>
                <w:rFonts w:ascii="Arial" w:hAnsi="Arial" w:cs="Arial"/>
                <w:sz w:val="24"/>
                <w:szCs w:val="24"/>
              </w:rPr>
              <w:t>En cada una de las imágenes se muestra un sistema de fuerzas en equilibrio, es decir, que los efectos causados por cada una de las fuerzas, se anulan entre sí.</w:t>
            </w:r>
          </w:p>
        </w:tc>
      </w:tr>
    </w:tbl>
    <w:p w:rsidR="00A53892" w:rsidRDefault="00A53892" w:rsidP="00A53892">
      <w:pPr>
        <w:shd w:val="clear" w:color="auto" w:fill="FFFFFF"/>
        <w:spacing w:before="100" w:beforeAutospacing="1" w:after="100" w:afterAutospacing="1"/>
        <w:rPr>
          <w:ins w:id="778" w:author="napoleon melo chavarro" w:date="2015-03-30T15:13:00Z"/>
          <w:rFonts w:ascii="Arial" w:eastAsia="Times New Roman" w:hAnsi="Arial" w:cs="Arial"/>
          <w:lang w:val="es-ES" w:eastAsia="es-CO"/>
        </w:rPr>
      </w:pPr>
      <w:del w:id="779" w:author="napoleon melo chavarro" w:date="2015-03-30T15:15:00Z">
        <w:r w:rsidRPr="00A53892" w:rsidDel="007B302F">
          <w:rPr>
            <w:rFonts w:ascii="Arial" w:eastAsia="Times New Roman" w:hAnsi="Arial" w:cs="Arial"/>
            <w:lang w:val="es-ES" w:eastAsia="es-CO"/>
          </w:rPr>
          <w:delText>Por ejemplo, s</w:delText>
        </w:r>
      </w:del>
      <w:ins w:id="780" w:author="napoleon melo chavarro" w:date="2015-03-30T15:15:00Z">
        <w:r w:rsidR="007B302F">
          <w:rPr>
            <w:rFonts w:ascii="Arial" w:eastAsia="Times New Roman" w:hAnsi="Arial" w:cs="Arial"/>
            <w:lang w:val="es-ES" w:eastAsia="es-CO"/>
          </w:rPr>
          <w:t>S</w:t>
        </w:r>
      </w:ins>
      <w:r w:rsidRPr="00A53892">
        <w:rPr>
          <w:rFonts w:ascii="Arial" w:eastAsia="Times New Roman" w:hAnsi="Arial" w:cs="Arial"/>
          <w:lang w:val="es-ES" w:eastAsia="es-CO"/>
        </w:rPr>
        <w:t>i dos personas empujan una caja grande arrastrándola por el suelo están aplicando dos fuerzas sobre el mismo objeto en la misma dirección y sentido</w:t>
      </w:r>
      <w:ins w:id="781" w:author="napoleon melo chavarro" w:date="2015-03-30T15:16:00Z">
        <w:r w:rsidR="007B302F">
          <w:rPr>
            <w:rFonts w:ascii="Arial" w:eastAsia="Times New Roman" w:hAnsi="Arial" w:cs="Arial"/>
            <w:lang w:val="es-ES" w:eastAsia="es-CO"/>
          </w:rPr>
          <w:t xml:space="preserve"> </w:t>
        </w:r>
      </w:ins>
      <w:del w:id="782" w:author="napoleon melo chavarro" w:date="2015-03-30T15:16:00Z">
        <w:r w:rsidRPr="00A53892" w:rsidDel="007B302F">
          <w:rPr>
            <w:rFonts w:ascii="Arial" w:eastAsia="Times New Roman" w:hAnsi="Arial" w:cs="Arial"/>
            <w:lang w:val="es-ES" w:eastAsia="es-CO"/>
          </w:rPr>
          <w:delText xml:space="preserve">, </w:delText>
        </w:r>
      </w:del>
      <w:ins w:id="783" w:author="napoleon melo chavarro" w:date="2015-03-30T15:16:00Z">
        <w:r w:rsidR="007B302F">
          <w:rPr>
            <w:rFonts w:ascii="Arial" w:eastAsia="Times New Roman" w:hAnsi="Arial" w:cs="Arial"/>
            <w:lang w:val="es-ES" w:eastAsia="es-CO"/>
          </w:rPr>
          <w:t>(</w:t>
        </w:r>
      </w:ins>
      <w:ins w:id="784" w:author="napoleon melo chavarro" w:date="2015-03-30T15:14:00Z">
        <w:r w:rsidR="007B302F" w:rsidRPr="007B302F">
          <w:rPr>
            <w:rFonts w:ascii="Arial" w:eastAsia="Times New Roman" w:hAnsi="Arial" w:cs="Arial"/>
            <w:b/>
            <w:lang w:val="es-ES" w:eastAsia="es-CO"/>
            <w:rPrChange w:id="785" w:author="napoleon melo chavarro" w:date="2015-03-30T15:16:00Z">
              <w:rPr>
                <w:rFonts w:ascii="Arial" w:eastAsia="Times New Roman" w:hAnsi="Arial" w:cs="Arial"/>
                <w:lang w:val="es-ES" w:eastAsia="es-CO"/>
              </w:rPr>
            </w:rPrChange>
          </w:rPr>
          <w:t xml:space="preserve">fuerzas </w:t>
        </w:r>
        <w:proofErr w:type="spellStart"/>
        <w:r w:rsidR="007B302F" w:rsidRPr="007B302F">
          <w:rPr>
            <w:rFonts w:ascii="Arial" w:eastAsia="Times New Roman" w:hAnsi="Arial" w:cs="Arial"/>
            <w:b/>
            <w:lang w:val="es-ES" w:eastAsia="es-CO"/>
            <w:rPrChange w:id="786" w:author="napoleon melo chavarro" w:date="2015-03-30T15:16:00Z">
              <w:rPr>
                <w:rFonts w:ascii="Arial" w:eastAsia="Times New Roman" w:hAnsi="Arial" w:cs="Arial"/>
                <w:lang w:val="es-ES" w:eastAsia="es-CO"/>
              </w:rPr>
            </w:rPrChange>
          </w:rPr>
          <w:t>colineales</w:t>
        </w:r>
        <w:proofErr w:type="spellEnd"/>
        <w:r w:rsidR="007B302F">
          <w:rPr>
            <w:rFonts w:ascii="Arial" w:eastAsia="Times New Roman" w:hAnsi="Arial" w:cs="Arial"/>
            <w:lang w:val="es-ES" w:eastAsia="es-CO"/>
          </w:rPr>
          <w:t xml:space="preserve">), </w:t>
        </w:r>
      </w:ins>
      <w:del w:id="787" w:author="napoleon melo chavarro" w:date="2015-03-30T15:15:00Z">
        <w:r w:rsidRPr="00A53892" w:rsidDel="007B302F">
          <w:rPr>
            <w:rFonts w:ascii="Arial" w:eastAsia="Times New Roman" w:hAnsi="Arial" w:cs="Arial"/>
            <w:lang w:val="es-ES" w:eastAsia="es-CO"/>
          </w:rPr>
          <w:delText xml:space="preserve">por lo tanto, </w:delText>
        </w:r>
      </w:del>
      <w:r w:rsidRPr="00A53892">
        <w:rPr>
          <w:rFonts w:ascii="Arial" w:eastAsia="Times New Roman" w:hAnsi="Arial" w:cs="Arial"/>
          <w:lang w:val="es-ES" w:eastAsia="es-CO"/>
        </w:rPr>
        <w:t>la fuerza resultante es la suma de las fuerzas que ejercen las dos personas.</w:t>
      </w:r>
    </w:p>
    <w:p w:rsidR="007B302F" w:rsidDel="007B302F" w:rsidRDefault="007B302F" w:rsidP="00A53892">
      <w:pPr>
        <w:shd w:val="clear" w:color="auto" w:fill="FFFFFF"/>
        <w:spacing w:before="100" w:beforeAutospacing="1" w:after="100" w:afterAutospacing="1"/>
        <w:rPr>
          <w:del w:id="788" w:author="napoleon melo chavarro" w:date="2015-03-30T15:16:00Z"/>
          <w:rFonts w:ascii="Arial" w:eastAsia="Times New Roman" w:hAnsi="Arial" w:cs="Arial"/>
          <w:lang w:val="es-ES" w:eastAsia="es-CO"/>
        </w:rPr>
      </w:pPr>
    </w:p>
    <w:p w:rsidR="007B302F" w:rsidRDefault="007B302F" w:rsidP="007B302F">
      <w:pPr>
        <w:shd w:val="clear" w:color="auto" w:fill="FFFFFF"/>
        <w:spacing w:before="100" w:beforeAutospacing="1" w:after="100" w:afterAutospacing="1"/>
        <w:rPr>
          <w:ins w:id="789" w:author="napoleon melo chavarro" w:date="2015-03-30T15:21:00Z"/>
          <w:rFonts w:ascii="Arial" w:eastAsia="Times New Roman" w:hAnsi="Arial" w:cs="Arial"/>
          <w:lang w:val="es-ES" w:eastAsia="es-CO"/>
        </w:rPr>
      </w:pPr>
      <w:ins w:id="790" w:author="napoleon melo chavarro" w:date="2015-03-30T15:19:00Z">
        <w:r w:rsidRPr="00A53892">
          <w:rPr>
            <w:rFonts w:ascii="Arial" w:eastAsia="Times New Roman" w:hAnsi="Arial" w:cs="Arial"/>
            <w:lang w:val="es-ES" w:eastAsia="es-CO"/>
          </w:rPr>
          <w:lastRenderedPageBreak/>
          <w:t xml:space="preserve">Si dos personas tiran de </w:t>
        </w:r>
        <w:r>
          <w:rPr>
            <w:rFonts w:ascii="Arial" w:eastAsia="Times New Roman" w:hAnsi="Arial" w:cs="Arial"/>
            <w:lang w:val="es-ES" w:eastAsia="es-CO"/>
          </w:rPr>
          <w:t xml:space="preserve">cada uno de los extremos de una cuerda y </w:t>
        </w:r>
        <w:r w:rsidRPr="00A53892">
          <w:rPr>
            <w:rFonts w:ascii="Arial" w:eastAsia="Times New Roman" w:hAnsi="Arial" w:cs="Arial"/>
            <w:lang w:val="es-ES" w:eastAsia="es-CO"/>
          </w:rPr>
          <w:t xml:space="preserve"> las fuerzas aplicadas tienen la </w:t>
        </w:r>
        <w:r w:rsidRPr="007B302F">
          <w:rPr>
            <w:rFonts w:ascii="Arial" w:eastAsia="Times New Roman" w:hAnsi="Arial" w:cs="Arial"/>
            <w:b/>
            <w:lang w:val="es-ES" w:eastAsia="es-CO"/>
            <w:rPrChange w:id="791" w:author="napoleon melo chavarro" w:date="2015-03-30T15:19:00Z">
              <w:rPr>
                <w:rFonts w:ascii="Arial" w:eastAsia="Times New Roman" w:hAnsi="Arial" w:cs="Arial"/>
                <w:lang w:val="es-ES" w:eastAsia="es-CO"/>
              </w:rPr>
            </w:rPrChange>
          </w:rPr>
          <w:t>misma dirección</w:t>
        </w:r>
        <w:r w:rsidRPr="00A53892">
          <w:rPr>
            <w:rFonts w:ascii="Arial" w:eastAsia="Times New Roman" w:hAnsi="Arial" w:cs="Arial"/>
            <w:lang w:val="es-ES" w:eastAsia="es-CO"/>
          </w:rPr>
          <w:t xml:space="preserve"> </w:t>
        </w:r>
      </w:ins>
      <w:ins w:id="792" w:author="napoleon melo chavarro" w:date="2015-03-30T15:21:00Z">
        <w:r>
          <w:rPr>
            <w:rFonts w:ascii="Arial" w:eastAsia="Times New Roman" w:hAnsi="Arial" w:cs="Arial"/>
            <w:lang w:val="es-ES" w:eastAsia="es-CO"/>
          </w:rPr>
          <w:t>y</w:t>
        </w:r>
      </w:ins>
      <w:ins w:id="793" w:author="napoleon melo chavarro" w:date="2015-03-30T15:19:00Z">
        <w:r w:rsidRPr="00A53892">
          <w:rPr>
            <w:rFonts w:ascii="Arial" w:eastAsia="Times New Roman" w:hAnsi="Arial" w:cs="Arial"/>
            <w:lang w:val="es-ES" w:eastAsia="es-CO"/>
          </w:rPr>
          <w:t xml:space="preserve"> </w:t>
        </w:r>
        <w:r>
          <w:rPr>
            <w:rFonts w:ascii="Arial" w:eastAsia="Times New Roman" w:hAnsi="Arial" w:cs="Arial"/>
            <w:b/>
            <w:lang w:val="es-ES" w:eastAsia="es-CO"/>
          </w:rPr>
          <w:t>sentido</w:t>
        </w:r>
        <w:r w:rsidRPr="007B302F">
          <w:rPr>
            <w:rFonts w:ascii="Arial" w:eastAsia="Times New Roman" w:hAnsi="Arial" w:cs="Arial"/>
            <w:b/>
            <w:lang w:val="es-ES" w:eastAsia="es-CO"/>
            <w:rPrChange w:id="794" w:author="napoleon melo chavarro" w:date="2015-03-30T15:19:00Z">
              <w:rPr>
                <w:rFonts w:ascii="Arial" w:eastAsia="Times New Roman" w:hAnsi="Arial" w:cs="Arial"/>
                <w:lang w:val="es-ES" w:eastAsia="es-CO"/>
              </w:rPr>
            </w:rPrChange>
          </w:rPr>
          <w:t xml:space="preserve"> contrario</w:t>
        </w:r>
        <w:r w:rsidRPr="00A53892">
          <w:rPr>
            <w:rFonts w:ascii="Arial" w:eastAsia="Times New Roman" w:hAnsi="Arial" w:cs="Arial"/>
            <w:lang w:val="es-ES" w:eastAsia="es-CO"/>
          </w:rPr>
          <w:t xml:space="preserve">, la resultante será la diferencia entre ambas fuerzas </w:t>
        </w:r>
        <w:r>
          <w:rPr>
            <w:rFonts w:ascii="Arial" w:eastAsia="Times New Roman" w:hAnsi="Arial" w:cs="Arial"/>
            <w:lang w:val="es-ES" w:eastAsia="es-CO"/>
          </w:rPr>
          <w:t xml:space="preserve">y </w:t>
        </w:r>
      </w:ins>
      <w:ins w:id="795" w:author="napoleon melo chavarro" w:date="2015-03-30T15:21:00Z">
        <w:r>
          <w:rPr>
            <w:rFonts w:ascii="Arial" w:eastAsia="Times New Roman" w:hAnsi="Arial" w:cs="Arial"/>
            <w:lang w:val="es-ES" w:eastAsia="es-CO"/>
          </w:rPr>
          <w:t xml:space="preserve">se dice que </w:t>
        </w:r>
      </w:ins>
      <w:ins w:id="796" w:author="napoleon melo chavarro" w:date="2015-03-30T15:19:00Z">
        <w:r>
          <w:rPr>
            <w:rFonts w:ascii="Arial" w:eastAsia="Times New Roman" w:hAnsi="Arial" w:cs="Arial"/>
            <w:lang w:val="es-ES" w:eastAsia="es-CO"/>
          </w:rPr>
          <w:t xml:space="preserve">el sistema se encuentra </w:t>
        </w:r>
        <w:r w:rsidRPr="007B302F">
          <w:rPr>
            <w:rFonts w:ascii="Arial" w:eastAsia="Times New Roman" w:hAnsi="Arial" w:cs="Arial"/>
            <w:b/>
            <w:lang w:val="es-ES" w:eastAsia="es-CO"/>
            <w:rPrChange w:id="797" w:author="napoleon melo chavarro" w:date="2015-03-30T15:21:00Z">
              <w:rPr>
                <w:rFonts w:ascii="Arial" w:eastAsia="Times New Roman" w:hAnsi="Arial" w:cs="Arial"/>
                <w:lang w:val="es-ES" w:eastAsia="es-CO"/>
              </w:rPr>
            </w:rPrChange>
          </w:rPr>
          <w:t>a</w:t>
        </w:r>
      </w:ins>
      <w:ins w:id="798" w:author="napoleon melo chavarro" w:date="2015-03-30T15:20:00Z">
        <w:r w:rsidRPr="007B302F">
          <w:rPr>
            <w:rFonts w:ascii="Arial" w:eastAsia="Times New Roman" w:hAnsi="Arial" w:cs="Arial"/>
            <w:b/>
            <w:lang w:val="es-ES" w:eastAsia="es-CO"/>
            <w:rPrChange w:id="799" w:author="napoleon melo chavarro" w:date="2015-03-30T15:21:00Z">
              <w:rPr>
                <w:rFonts w:ascii="Arial" w:eastAsia="Times New Roman" w:hAnsi="Arial" w:cs="Arial"/>
                <w:lang w:val="es-ES" w:eastAsia="es-CO"/>
              </w:rPr>
            </w:rPrChange>
          </w:rPr>
          <w:t>c</w:t>
        </w:r>
      </w:ins>
      <w:ins w:id="800" w:author="napoleon melo chavarro" w:date="2015-03-30T15:19:00Z">
        <w:r w:rsidRPr="007B302F">
          <w:rPr>
            <w:rFonts w:ascii="Arial" w:eastAsia="Times New Roman" w:hAnsi="Arial" w:cs="Arial"/>
            <w:b/>
            <w:lang w:val="es-ES" w:eastAsia="es-CO"/>
            <w:rPrChange w:id="801" w:author="napoleon melo chavarro" w:date="2015-03-30T15:21:00Z">
              <w:rPr>
                <w:rFonts w:ascii="Arial" w:eastAsia="Times New Roman" w:hAnsi="Arial" w:cs="Arial"/>
                <w:lang w:val="es-ES" w:eastAsia="es-CO"/>
              </w:rPr>
            </w:rPrChange>
          </w:rPr>
          <w:t>elerado</w:t>
        </w:r>
        <w:r>
          <w:rPr>
            <w:rFonts w:ascii="Arial" w:eastAsia="Times New Roman" w:hAnsi="Arial" w:cs="Arial"/>
            <w:lang w:val="es-ES" w:eastAsia="es-CO"/>
          </w:rPr>
          <w:t>.</w:t>
        </w:r>
        <w:r w:rsidRPr="00A53892">
          <w:rPr>
            <w:rFonts w:ascii="Arial" w:eastAsia="Times New Roman" w:hAnsi="Arial" w:cs="Arial"/>
            <w:lang w:val="es-ES" w:eastAsia="es-CO"/>
          </w:rPr>
          <w:t xml:space="preserve"> </w:t>
        </w:r>
      </w:ins>
    </w:p>
    <w:p w:rsidR="007B302F" w:rsidRDefault="007B302F" w:rsidP="007B302F">
      <w:pPr>
        <w:shd w:val="clear" w:color="auto" w:fill="FFFFFF"/>
        <w:spacing w:before="100" w:beforeAutospacing="1" w:after="100" w:afterAutospacing="1"/>
        <w:rPr>
          <w:ins w:id="802" w:author="napoleon melo chavarro" w:date="2015-03-30T15:19:00Z"/>
          <w:rFonts w:ascii="Arial" w:eastAsia="Times New Roman" w:hAnsi="Arial" w:cs="Arial"/>
          <w:lang w:val="es-ES" w:eastAsia="es-CO"/>
        </w:rPr>
      </w:pPr>
      <w:ins w:id="803" w:author="napoleon melo chavarro" w:date="2015-03-30T15:19:00Z">
        <w:r w:rsidRPr="00A53892">
          <w:rPr>
            <w:rFonts w:ascii="Arial" w:eastAsia="Times New Roman" w:hAnsi="Arial" w:cs="Arial"/>
            <w:lang w:val="es-ES" w:eastAsia="es-CO"/>
          </w:rPr>
          <w:t>Si la</w:t>
        </w:r>
      </w:ins>
      <w:ins w:id="804" w:author="napoleon melo chavarro" w:date="2015-03-30T15:22:00Z">
        <w:r>
          <w:rPr>
            <w:rFonts w:ascii="Arial" w:eastAsia="Times New Roman" w:hAnsi="Arial" w:cs="Arial"/>
            <w:lang w:val="es-ES" w:eastAsia="es-CO"/>
          </w:rPr>
          <w:t>s</w:t>
        </w:r>
      </w:ins>
      <w:ins w:id="805" w:author="napoleon melo chavarro" w:date="2015-03-30T15:19:00Z">
        <w:r w:rsidRPr="00A53892">
          <w:rPr>
            <w:rFonts w:ascii="Arial" w:eastAsia="Times New Roman" w:hAnsi="Arial" w:cs="Arial"/>
            <w:lang w:val="es-ES" w:eastAsia="es-CO"/>
          </w:rPr>
          <w:t xml:space="preserve"> fuerza</w:t>
        </w:r>
      </w:ins>
      <w:ins w:id="806" w:author="napoleon melo chavarro" w:date="2015-03-30T15:22:00Z">
        <w:r>
          <w:rPr>
            <w:rFonts w:ascii="Arial" w:eastAsia="Times New Roman" w:hAnsi="Arial" w:cs="Arial"/>
            <w:lang w:val="es-ES" w:eastAsia="es-CO"/>
          </w:rPr>
          <w:t>s aplicadas en</w:t>
        </w:r>
      </w:ins>
      <w:ins w:id="807" w:author="napoleon melo chavarro" w:date="2015-03-30T15:19:00Z">
        <w:r w:rsidRPr="00A53892">
          <w:rPr>
            <w:rFonts w:ascii="Arial" w:eastAsia="Times New Roman" w:hAnsi="Arial" w:cs="Arial"/>
            <w:lang w:val="es-ES" w:eastAsia="es-CO"/>
          </w:rPr>
          <w:t xml:space="preserve"> cada extremo</w:t>
        </w:r>
      </w:ins>
      <w:ins w:id="808" w:author="napoleon melo chavarro" w:date="2015-03-30T15:22:00Z">
        <w:r>
          <w:rPr>
            <w:rFonts w:ascii="Arial" w:eastAsia="Times New Roman" w:hAnsi="Arial" w:cs="Arial"/>
            <w:lang w:val="es-ES" w:eastAsia="es-CO"/>
          </w:rPr>
          <w:t xml:space="preserve"> de la cuerda, son de la misma magnitud, tienen la misma direcci</w:t>
        </w:r>
      </w:ins>
      <w:ins w:id="809" w:author="napoleon melo chavarro" w:date="2015-03-30T15:23:00Z">
        <w:r>
          <w:rPr>
            <w:rFonts w:ascii="Arial" w:eastAsia="Times New Roman" w:hAnsi="Arial" w:cs="Arial"/>
            <w:lang w:val="es-ES" w:eastAsia="es-CO"/>
          </w:rPr>
          <w:t>ón y sentido contrario</w:t>
        </w:r>
      </w:ins>
      <w:ins w:id="810" w:author="napoleon melo chavarro" w:date="2015-03-30T15:19:00Z">
        <w:r w:rsidRPr="00A53892">
          <w:rPr>
            <w:rFonts w:ascii="Arial" w:eastAsia="Times New Roman" w:hAnsi="Arial" w:cs="Arial"/>
            <w:lang w:val="es-ES" w:eastAsia="es-CO"/>
          </w:rPr>
          <w:t>, la</w:t>
        </w:r>
      </w:ins>
      <w:ins w:id="811" w:author="napoleon melo chavarro" w:date="2015-03-30T15:23:00Z">
        <w:r>
          <w:rPr>
            <w:rFonts w:ascii="Arial" w:eastAsia="Times New Roman" w:hAnsi="Arial" w:cs="Arial"/>
            <w:lang w:val="es-ES" w:eastAsia="es-CO"/>
          </w:rPr>
          <w:t xml:space="preserve"> fuerza</w:t>
        </w:r>
      </w:ins>
      <w:ins w:id="812" w:author="napoleon melo chavarro" w:date="2015-03-30T15:19:00Z">
        <w:r>
          <w:rPr>
            <w:rFonts w:ascii="Arial" w:eastAsia="Times New Roman" w:hAnsi="Arial" w:cs="Arial"/>
            <w:lang w:val="es-ES" w:eastAsia="es-CO"/>
          </w:rPr>
          <w:t xml:space="preserve"> resultante es</w:t>
        </w:r>
        <w:r w:rsidRPr="00A53892">
          <w:rPr>
            <w:rFonts w:ascii="Arial" w:eastAsia="Times New Roman" w:hAnsi="Arial" w:cs="Arial"/>
            <w:lang w:val="es-ES" w:eastAsia="es-CO"/>
          </w:rPr>
          <w:t xml:space="preserve"> nula y </w:t>
        </w:r>
        <w:r>
          <w:rPr>
            <w:rFonts w:ascii="Arial" w:eastAsia="Times New Roman" w:hAnsi="Arial" w:cs="Arial"/>
            <w:lang w:val="es-ES" w:eastAsia="es-CO"/>
          </w:rPr>
          <w:t xml:space="preserve">por lo </w:t>
        </w:r>
      </w:ins>
      <w:ins w:id="813" w:author="napoleon melo chavarro" w:date="2015-03-30T15:23:00Z">
        <w:r>
          <w:rPr>
            <w:rFonts w:ascii="Arial" w:eastAsia="Times New Roman" w:hAnsi="Arial" w:cs="Arial"/>
            <w:lang w:val="es-ES" w:eastAsia="es-CO"/>
          </w:rPr>
          <w:t>este</w:t>
        </w:r>
      </w:ins>
      <w:ins w:id="814" w:author="napoleon melo chavarro" w:date="2015-03-30T15:19:00Z">
        <w:r>
          <w:rPr>
            <w:rFonts w:ascii="Arial" w:eastAsia="Times New Roman" w:hAnsi="Arial" w:cs="Arial"/>
            <w:lang w:val="es-ES" w:eastAsia="es-CO"/>
          </w:rPr>
          <w:t xml:space="preserve"> sistema </w:t>
        </w:r>
      </w:ins>
      <w:ins w:id="815" w:author="napoleon melo chavarro" w:date="2015-03-30T15:24:00Z">
        <w:r>
          <w:rPr>
            <w:rFonts w:ascii="Arial" w:eastAsia="Times New Roman" w:hAnsi="Arial" w:cs="Arial"/>
            <w:lang w:val="es-ES" w:eastAsia="es-CO"/>
          </w:rPr>
          <w:t xml:space="preserve">se encuentra </w:t>
        </w:r>
      </w:ins>
      <w:ins w:id="816" w:author="napoleon melo chavarro" w:date="2015-03-30T15:19:00Z">
        <w:r>
          <w:rPr>
            <w:rFonts w:ascii="Arial" w:eastAsia="Times New Roman" w:hAnsi="Arial" w:cs="Arial"/>
            <w:lang w:val="es-ES" w:eastAsia="es-CO"/>
          </w:rPr>
          <w:t xml:space="preserve">en </w:t>
        </w:r>
        <w:r w:rsidRPr="007B302F">
          <w:rPr>
            <w:rFonts w:ascii="Arial" w:eastAsia="Times New Roman" w:hAnsi="Arial" w:cs="Arial"/>
            <w:b/>
            <w:lang w:val="es-ES" w:eastAsia="es-CO"/>
            <w:rPrChange w:id="817" w:author="napoleon melo chavarro" w:date="2015-03-30T15:20:00Z">
              <w:rPr>
                <w:rFonts w:ascii="Arial" w:eastAsia="Times New Roman" w:hAnsi="Arial" w:cs="Arial"/>
                <w:lang w:val="es-ES" w:eastAsia="es-CO"/>
              </w:rPr>
            </w:rPrChange>
          </w:rPr>
          <w:t>equilibrio</w:t>
        </w:r>
      </w:ins>
      <w:ins w:id="818" w:author="napoleon melo chavarro" w:date="2015-03-30T15:24:00Z">
        <w:r>
          <w:rPr>
            <w:rFonts w:ascii="Arial" w:eastAsia="Times New Roman" w:hAnsi="Arial" w:cs="Arial"/>
            <w:b/>
            <w:lang w:val="es-ES" w:eastAsia="es-CO"/>
          </w:rPr>
          <w:t>.</w:t>
        </w:r>
      </w:ins>
    </w:p>
    <w:p w:rsidR="007B302F" w:rsidRDefault="007B302F" w:rsidP="00A53892">
      <w:pPr>
        <w:shd w:val="clear" w:color="auto" w:fill="FFFFFF"/>
        <w:spacing w:before="100" w:beforeAutospacing="1" w:after="100" w:afterAutospacing="1"/>
        <w:rPr>
          <w:ins w:id="819" w:author="napoleon melo chavarro" w:date="2015-03-30T15:19:00Z"/>
          <w:rFonts w:ascii="Arial" w:eastAsia="Times New Roman" w:hAnsi="Arial" w:cs="Arial"/>
          <w:lang w:val="es-ES" w:eastAsia="es-CO"/>
        </w:rPr>
      </w:pPr>
    </w:p>
    <w:p w:rsidR="001B5A11" w:rsidDel="007B302F" w:rsidRDefault="001B5A11" w:rsidP="00A53892">
      <w:pPr>
        <w:shd w:val="clear" w:color="auto" w:fill="FFFFFF"/>
        <w:spacing w:before="100" w:beforeAutospacing="1" w:after="100" w:afterAutospacing="1"/>
        <w:rPr>
          <w:del w:id="820" w:author="napoleon melo chavarro" w:date="2015-03-30T15:12:00Z"/>
          <w:rFonts w:ascii="Arial" w:eastAsia="Times New Roman" w:hAnsi="Arial" w:cs="Arial"/>
          <w:lang w:val="es-ES" w:eastAsia="es-CO"/>
        </w:rPr>
      </w:pPr>
      <w:del w:id="821" w:author="napoleon melo chavarro" w:date="2015-03-30T15:12:00Z">
        <w:r w:rsidDel="007B302F">
          <w:rPr>
            <w:rFonts w:ascii="Arial" w:eastAsia="Times New Roman" w:hAnsi="Arial" w:cs="Arial"/>
            <w:lang w:val="es-ES" w:eastAsia="es-CO"/>
          </w:rPr>
          <w:delText>La fuerza que las dos personas ejercen sobre la caja puede ser reemplazada por una fuerza que aplica una máquina y causar el mismo efecto.</w:delText>
        </w:r>
      </w:del>
    </w:p>
    <w:p w:rsidR="007B302F" w:rsidRDefault="00A53892" w:rsidP="00A53892">
      <w:pPr>
        <w:shd w:val="clear" w:color="auto" w:fill="FFFFFF"/>
        <w:spacing w:before="100" w:beforeAutospacing="1" w:after="100" w:afterAutospacing="1"/>
        <w:rPr>
          <w:rFonts w:ascii="Arial" w:eastAsia="Times New Roman" w:hAnsi="Arial" w:cs="Arial"/>
          <w:lang w:val="es-ES" w:eastAsia="es-CO"/>
        </w:rPr>
      </w:pPr>
      <w:del w:id="822" w:author="napoleon melo chavarro" w:date="2015-03-30T15:17:00Z">
        <w:r w:rsidRPr="00A53892" w:rsidDel="007B302F">
          <w:rPr>
            <w:rFonts w:ascii="Arial" w:eastAsia="Times New Roman" w:hAnsi="Arial" w:cs="Arial"/>
            <w:lang w:val="es-ES" w:eastAsia="es-CO"/>
          </w:rPr>
          <w:delText xml:space="preserve">Si dos personas tiran de </w:delText>
        </w:r>
      </w:del>
      <w:del w:id="823" w:author="napoleon melo chavarro" w:date="2015-03-30T15:16:00Z">
        <w:r w:rsidRPr="00A53892" w:rsidDel="007B302F">
          <w:rPr>
            <w:rFonts w:ascii="Arial" w:eastAsia="Times New Roman" w:hAnsi="Arial" w:cs="Arial"/>
            <w:lang w:val="es-ES" w:eastAsia="es-CO"/>
          </w:rPr>
          <w:delText>los dos</w:delText>
        </w:r>
      </w:del>
      <w:del w:id="824" w:author="napoleon melo chavarro" w:date="2015-03-30T15:17:00Z">
        <w:r w:rsidRPr="00A53892" w:rsidDel="007B302F">
          <w:rPr>
            <w:rFonts w:ascii="Arial" w:eastAsia="Times New Roman" w:hAnsi="Arial" w:cs="Arial"/>
            <w:lang w:val="es-ES" w:eastAsia="es-CO"/>
          </w:rPr>
          <w:delText xml:space="preserve"> extremos de una cuerda, las fuerzas aplicadas tienen la misma dirección pero sentidos contrarios, por lo tanto, la resultante será la diferencia entre ambas fuerzas y </w:delText>
        </w:r>
        <w:r w:rsidR="004C1B0D" w:rsidDel="007B302F">
          <w:rPr>
            <w:rFonts w:ascii="Arial" w:eastAsia="Times New Roman" w:hAnsi="Arial" w:cs="Arial"/>
            <w:lang w:val="es-ES" w:eastAsia="es-CO"/>
          </w:rPr>
          <w:delText>una de las personas</w:delText>
        </w:r>
        <w:r w:rsidRPr="00A53892" w:rsidDel="007B302F">
          <w:rPr>
            <w:rFonts w:ascii="Arial" w:eastAsia="Times New Roman" w:hAnsi="Arial" w:cs="Arial"/>
            <w:lang w:val="es-ES" w:eastAsia="es-CO"/>
          </w:rPr>
          <w:delText xml:space="preserve"> se moverá hacia la que tire con más fuerza. Si aplican la misma fuerza a cada extremo, la resultante será nula y </w:delText>
        </w:r>
        <w:r w:rsidR="004C1B0D" w:rsidDel="007B302F">
          <w:rPr>
            <w:rFonts w:ascii="Arial" w:eastAsia="Times New Roman" w:hAnsi="Arial" w:cs="Arial"/>
            <w:lang w:val="es-ES" w:eastAsia="es-CO"/>
          </w:rPr>
          <w:delText>por lo tanto las personas permanecerán en su sitio</w:delText>
        </w:r>
        <w:r w:rsidRPr="00A53892" w:rsidDel="007B302F">
          <w:rPr>
            <w:rFonts w:ascii="Arial" w:eastAsia="Times New Roman" w:hAnsi="Arial" w:cs="Arial"/>
            <w:lang w:val="es-ES" w:eastAsia="es-CO"/>
          </w:rPr>
          <w:delText>.</w:delText>
        </w:r>
      </w:del>
    </w:p>
    <w:tbl>
      <w:tblPr>
        <w:tblStyle w:val="Tablaconcuadrcula"/>
        <w:tblW w:w="0" w:type="auto"/>
        <w:tblLook w:val="04A0" w:firstRow="1" w:lastRow="0" w:firstColumn="1" w:lastColumn="0" w:noHBand="0" w:noVBand="1"/>
      </w:tblPr>
      <w:tblGrid>
        <w:gridCol w:w="2485"/>
        <w:gridCol w:w="6343"/>
      </w:tblGrid>
      <w:tr w:rsidR="00DA3888" w:rsidRPr="00DA3888" w:rsidTr="007B302F">
        <w:tc>
          <w:tcPr>
            <w:tcW w:w="8828" w:type="dxa"/>
            <w:gridSpan w:val="2"/>
            <w:shd w:val="clear" w:color="auto" w:fill="0D0D0D" w:themeFill="text1" w:themeFillTint="F2"/>
          </w:tcPr>
          <w:p w:rsidR="00DA3888" w:rsidRPr="00DA3888" w:rsidRDefault="00DA3888" w:rsidP="00051DBD">
            <w:pPr>
              <w:jc w:val="center"/>
              <w:rPr>
                <w:rFonts w:ascii="Arial" w:hAnsi="Arial" w:cs="Arial"/>
                <w:b/>
                <w:color w:val="FFFFFF" w:themeColor="background1"/>
                <w:sz w:val="24"/>
                <w:szCs w:val="24"/>
              </w:rPr>
            </w:pPr>
            <w:r w:rsidRPr="00DA3888">
              <w:rPr>
                <w:rFonts w:ascii="Arial" w:hAnsi="Arial" w:cs="Arial"/>
                <w:b/>
                <w:color w:val="FFFFFF" w:themeColor="background1"/>
                <w:sz w:val="24"/>
                <w:szCs w:val="24"/>
              </w:rPr>
              <w:t>Imagen (fotografía, gráfica o ilustración)</w:t>
            </w:r>
          </w:p>
        </w:tc>
      </w:tr>
      <w:tr w:rsidR="00DA3888" w:rsidRPr="00DA3888" w:rsidTr="007B302F">
        <w:tc>
          <w:tcPr>
            <w:tcW w:w="2485" w:type="dxa"/>
          </w:tcPr>
          <w:p w:rsidR="00DA3888" w:rsidRPr="00DA3888" w:rsidRDefault="00DA3888" w:rsidP="00051DBD">
            <w:pPr>
              <w:rPr>
                <w:rFonts w:ascii="Arial" w:hAnsi="Arial" w:cs="Arial"/>
                <w:b/>
                <w:color w:val="000000"/>
                <w:sz w:val="24"/>
                <w:szCs w:val="24"/>
              </w:rPr>
            </w:pPr>
            <w:r w:rsidRPr="00DA3888">
              <w:rPr>
                <w:rFonts w:ascii="Arial" w:hAnsi="Arial" w:cs="Arial"/>
                <w:b/>
                <w:color w:val="000000"/>
                <w:sz w:val="24"/>
                <w:szCs w:val="24"/>
              </w:rPr>
              <w:t>Código</w:t>
            </w:r>
          </w:p>
        </w:tc>
        <w:tc>
          <w:tcPr>
            <w:tcW w:w="6343" w:type="dxa"/>
          </w:tcPr>
          <w:p w:rsidR="00DA3888" w:rsidRPr="00DA3888" w:rsidRDefault="00DA3888" w:rsidP="00051DBD">
            <w:pPr>
              <w:rPr>
                <w:rFonts w:ascii="Arial" w:hAnsi="Arial" w:cs="Arial"/>
                <w:b/>
                <w:color w:val="000000"/>
                <w:sz w:val="24"/>
                <w:szCs w:val="24"/>
              </w:rPr>
            </w:pPr>
            <w:r w:rsidRPr="00DA3888">
              <w:rPr>
                <w:rFonts w:ascii="Arial" w:hAnsi="Arial" w:cs="Arial"/>
                <w:color w:val="000000"/>
                <w:sz w:val="24"/>
                <w:szCs w:val="24"/>
              </w:rPr>
              <w:t>CN_07_11_IMG</w:t>
            </w:r>
            <w:r w:rsidR="001D5AF7">
              <w:rPr>
                <w:rFonts w:ascii="Arial" w:hAnsi="Arial" w:cs="Arial"/>
                <w:color w:val="000000"/>
                <w:sz w:val="24"/>
                <w:szCs w:val="24"/>
              </w:rPr>
              <w:t>26</w:t>
            </w:r>
          </w:p>
        </w:tc>
      </w:tr>
      <w:tr w:rsidR="00DA3888" w:rsidRPr="00DA3888" w:rsidTr="007B302F">
        <w:tc>
          <w:tcPr>
            <w:tcW w:w="2485" w:type="dxa"/>
          </w:tcPr>
          <w:p w:rsidR="00DA3888" w:rsidRPr="00DA3888" w:rsidRDefault="00DA3888" w:rsidP="00051DBD">
            <w:pPr>
              <w:rPr>
                <w:rFonts w:ascii="Arial" w:hAnsi="Arial" w:cs="Arial"/>
                <w:color w:val="000000"/>
                <w:sz w:val="24"/>
                <w:szCs w:val="24"/>
              </w:rPr>
            </w:pPr>
            <w:r w:rsidRPr="00DA3888">
              <w:rPr>
                <w:rFonts w:ascii="Arial" w:hAnsi="Arial" w:cs="Arial"/>
                <w:b/>
                <w:color w:val="000000"/>
                <w:sz w:val="24"/>
                <w:szCs w:val="24"/>
              </w:rPr>
              <w:t>Descripción</w:t>
            </w:r>
          </w:p>
        </w:tc>
        <w:tc>
          <w:tcPr>
            <w:tcW w:w="6343" w:type="dxa"/>
          </w:tcPr>
          <w:p w:rsidR="00DA3888" w:rsidRPr="00DA3888" w:rsidRDefault="00DA3888" w:rsidP="00051DBD">
            <w:pPr>
              <w:rPr>
                <w:rFonts w:ascii="Arial" w:hAnsi="Arial" w:cs="Arial"/>
                <w:color w:val="000000"/>
                <w:sz w:val="24"/>
                <w:szCs w:val="24"/>
              </w:rPr>
            </w:pPr>
            <w:r w:rsidRPr="00DA3888">
              <w:rPr>
                <w:rFonts w:ascii="Arial" w:hAnsi="Arial" w:cs="Arial"/>
                <w:color w:val="000000"/>
                <w:sz w:val="24"/>
                <w:szCs w:val="24"/>
              </w:rPr>
              <w:t>Fuerzas en equilibrio</w:t>
            </w:r>
          </w:p>
        </w:tc>
      </w:tr>
      <w:tr w:rsidR="00DA3888" w:rsidRPr="00DA3888" w:rsidTr="007B302F">
        <w:tc>
          <w:tcPr>
            <w:tcW w:w="2485" w:type="dxa"/>
          </w:tcPr>
          <w:p w:rsidR="00DA3888" w:rsidRPr="00DA3888" w:rsidRDefault="00DA3888" w:rsidP="00051DBD">
            <w:pPr>
              <w:rPr>
                <w:rFonts w:ascii="Arial" w:hAnsi="Arial" w:cs="Arial"/>
                <w:color w:val="000000"/>
                <w:sz w:val="24"/>
                <w:szCs w:val="24"/>
              </w:rPr>
            </w:pPr>
            <w:r w:rsidRPr="00DA3888">
              <w:rPr>
                <w:rFonts w:ascii="Arial" w:hAnsi="Arial" w:cs="Arial"/>
                <w:b/>
                <w:color w:val="000000"/>
                <w:sz w:val="24"/>
                <w:szCs w:val="24"/>
              </w:rPr>
              <w:t xml:space="preserve">Código </w:t>
            </w:r>
            <w:proofErr w:type="spellStart"/>
            <w:r w:rsidRPr="00DA3888">
              <w:rPr>
                <w:rFonts w:ascii="Arial" w:hAnsi="Arial" w:cs="Arial"/>
                <w:b/>
                <w:color w:val="000000"/>
                <w:sz w:val="24"/>
                <w:szCs w:val="24"/>
              </w:rPr>
              <w:t>Shutterstock</w:t>
            </w:r>
            <w:proofErr w:type="spellEnd"/>
            <w:r w:rsidRPr="00DA3888">
              <w:rPr>
                <w:rFonts w:ascii="Arial" w:hAnsi="Arial" w:cs="Arial"/>
                <w:b/>
                <w:color w:val="000000"/>
                <w:sz w:val="24"/>
                <w:szCs w:val="24"/>
              </w:rPr>
              <w:t xml:space="preserve"> (o URL o la ruta en </w:t>
            </w:r>
            <w:proofErr w:type="spellStart"/>
            <w:r w:rsidRPr="00DA3888">
              <w:rPr>
                <w:rFonts w:ascii="Arial" w:hAnsi="Arial" w:cs="Arial"/>
                <w:b/>
                <w:color w:val="000000"/>
                <w:sz w:val="24"/>
                <w:szCs w:val="24"/>
              </w:rPr>
              <w:t>AulaPlaneta</w:t>
            </w:r>
            <w:proofErr w:type="spellEnd"/>
            <w:r w:rsidRPr="00DA3888">
              <w:rPr>
                <w:rFonts w:ascii="Arial" w:hAnsi="Arial" w:cs="Arial"/>
                <w:b/>
                <w:color w:val="000000"/>
                <w:sz w:val="24"/>
                <w:szCs w:val="24"/>
              </w:rPr>
              <w:t>)</w:t>
            </w:r>
          </w:p>
        </w:tc>
        <w:tc>
          <w:tcPr>
            <w:tcW w:w="6343" w:type="dxa"/>
          </w:tcPr>
          <w:p w:rsidR="00DA3888" w:rsidRDefault="00DA3888" w:rsidP="00051DBD">
            <w:pPr>
              <w:rPr>
                <w:rFonts w:ascii="Arial" w:hAnsi="Arial" w:cs="Arial"/>
                <w:color w:val="000000"/>
                <w:sz w:val="24"/>
                <w:szCs w:val="24"/>
              </w:rPr>
            </w:pPr>
            <w:r>
              <w:rPr>
                <w:rFonts w:ascii="Arial" w:hAnsi="Arial" w:cs="Arial"/>
                <w:color w:val="000000"/>
                <w:sz w:val="24"/>
                <w:szCs w:val="24"/>
              </w:rPr>
              <w:t>2 ESO/ciencias/la fuerza y la presión/los sistemas de fuerzas</w:t>
            </w:r>
          </w:p>
          <w:p w:rsidR="00DA3888" w:rsidRDefault="00DA3888" w:rsidP="00051DBD">
            <w:pPr>
              <w:rPr>
                <w:rFonts w:ascii="Arial" w:hAnsi="Arial" w:cs="Arial"/>
                <w:color w:val="000000"/>
                <w:sz w:val="24"/>
                <w:szCs w:val="24"/>
              </w:rPr>
            </w:pPr>
          </w:p>
          <w:p w:rsidR="00DA3888" w:rsidRDefault="00DA3888" w:rsidP="00051DBD">
            <w:pPr>
              <w:rPr>
                <w:rFonts w:ascii="Arial" w:hAnsi="Arial" w:cs="Arial"/>
                <w:color w:val="000000"/>
                <w:sz w:val="24"/>
                <w:szCs w:val="24"/>
              </w:rPr>
            </w:pPr>
            <w:r>
              <w:rPr>
                <w:rFonts w:ascii="Arial" w:hAnsi="Arial" w:cs="Arial"/>
                <w:noProof/>
                <w:color w:val="444444"/>
                <w:sz w:val="18"/>
                <w:szCs w:val="18"/>
                <w:lang w:val="es-ES" w:eastAsia="es-ES"/>
              </w:rPr>
              <w:drawing>
                <wp:anchor distT="0" distB="0" distL="114300" distR="114300" simplePos="0" relativeHeight="251679744" behindDoc="0" locked="0" layoutInCell="1" allowOverlap="1" wp14:anchorId="22287301" wp14:editId="04D0B692">
                  <wp:simplePos x="0" y="0"/>
                  <wp:positionH relativeFrom="margin">
                    <wp:posOffset>-22860</wp:posOffset>
                  </wp:positionH>
                  <wp:positionV relativeFrom="paragraph">
                    <wp:posOffset>83820</wp:posOffset>
                  </wp:positionV>
                  <wp:extent cx="1725870" cy="1216597"/>
                  <wp:effectExtent l="0" t="0" r="8255" b="3175"/>
                  <wp:wrapNone/>
                  <wp:docPr id="19" name="Imagen 19" descr="http://profesores.aulaplaneta.com/DNNPlayerPackages/Package12142/InfoGuion/cuadernoestudio/images_xml/CN_08_11_img7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2142/InfoGuion/cuadernoestudio/images_xml/CN_08_11_img7_zoo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25870" cy="121659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3888" w:rsidRDefault="00DA3888" w:rsidP="00051DBD">
            <w:pPr>
              <w:rPr>
                <w:rFonts w:ascii="Arial" w:hAnsi="Arial" w:cs="Arial"/>
                <w:color w:val="000000"/>
                <w:sz w:val="24"/>
                <w:szCs w:val="24"/>
              </w:rPr>
            </w:pPr>
          </w:p>
          <w:p w:rsidR="00DA3888" w:rsidRDefault="00DA3888" w:rsidP="00051DBD">
            <w:pPr>
              <w:rPr>
                <w:rFonts w:ascii="Arial" w:hAnsi="Arial" w:cs="Arial"/>
                <w:color w:val="000000"/>
                <w:sz w:val="24"/>
                <w:szCs w:val="24"/>
              </w:rPr>
            </w:pPr>
          </w:p>
          <w:p w:rsidR="00DA3888" w:rsidRDefault="00DA3888" w:rsidP="00051DBD">
            <w:pPr>
              <w:rPr>
                <w:rFonts w:ascii="Arial" w:hAnsi="Arial" w:cs="Arial"/>
                <w:color w:val="000000"/>
                <w:sz w:val="24"/>
                <w:szCs w:val="24"/>
              </w:rPr>
            </w:pPr>
          </w:p>
          <w:p w:rsidR="00DA3888" w:rsidRDefault="00DA3888" w:rsidP="00051DBD">
            <w:pPr>
              <w:rPr>
                <w:rFonts w:ascii="Arial" w:hAnsi="Arial" w:cs="Arial"/>
                <w:color w:val="000000"/>
                <w:sz w:val="24"/>
                <w:szCs w:val="24"/>
              </w:rPr>
            </w:pPr>
          </w:p>
          <w:p w:rsidR="00DA3888" w:rsidRDefault="00DA3888" w:rsidP="00051DBD">
            <w:pPr>
              <w:rPr>
                <w:rFonts w:ascii="Arial" w:hAnsi="Arial" w:cs="Arial"/>
                <w:color w:val="000000"/>
                <w:sz w:val="24"/>
                <w:szCs w:val="24"/>
              </w:rPr>
            </w:pPr>
          </w:p>
          <w:p w:rsidR="00DA3888" w:rsidRDefault="00DA3888" w:rsidP="00051DBD">
            <w:pPr>
              <w:rPr>
                <w:rFonts w:ascii="Arial" w:hAnsi="Arial" w:cs="Arial"/>
                <w:color w:val="000000"/>
                <w:sz w:val="24"/>
                <w:szCs w:val="24"/>
              </w:rPr>
            </w:pPr>
          </w:p>
          <w:p w:rsidR="00DA3888" w:rsidRDefault="00DA3888" w:rsidP="00051DBD">
            <w:pPr>
              <w:rPr>
                <w:rFonts w:ascii="Arial" w:hAnsi="Arial" w:cs="Arial"/>
                <w:color w:val="000000"/>
                <w:sz w:val="24"/>
                <w:szCs w:val="24"/>
              </w:rPr>
            </w:pPr>
          </w:p>
          <w:p w:rsidR="00DA3888" w:rsidRPr="00DA3888" w:rsidRDefault="00DA3888" w:rsidP="00051DBD">
            <w:pPr>
              <w:rPr>
                <w:rFonts w:ascii="Arial" w:hAnsi="Arial" w:cs="Arial"/>
                <w:color w:val="000000"/>
                <w:sz w:val="24"/>
                <w:szCs w:val="24"/>
              </w:rPr>
            </w:pPr>
          </w:p>
        </w:tc>
      </w:tr>
      <w:tr w:rsidR="00DA3888" w:rsidRPr="00DA3888" w:rsidTr="007B302F">
        <w:tc>
          <w:tcPr>
            <w:tcW w:w="2485" w:type="dxa"/>
          </w:tcPr>
          <w:p w:rsidR="00DA3888" w:rsidRPr="00DA3888" w:rsidRDefault="00DA3888" w:rsidP="00051DBD">
            <w:pPr>
              <w:rPr>
                <w:rFonts w:ascii="Arial" w:hAnsi="Arial" w:cs="Arial"/>
                <w:color w:val="000000"/>
                <w:sz w:val="24"/>
                <w:szCs w:val="24"/>
              </w:rPr>
            </w:pPr>
            <w:r w:rsidRPr="00DA3888">
              <w:rPr>
                <w:rFonts w:ascii="Arial" w:hAnsi="Arial" w:cs="Arial"/>
                <w:b/>
                <w:color w:val="000000"/>
                <w:sz w:val="24"/>
                <w:szCs w:val="24"/>
              </w:rPr>
              <w:t>Pie de imagen</w:t>
            </w:r>
          </w:p>
        </w:tc>
        <w:tc>
          <w:tcPr>
            <w:tcW w:w="6343" w:type="dxa"/>
          </w:tcPr>
          <w:p w:rsidR="00DA3888" w:rsidRPr="00DA3888" w:rsidRDefault="00DA3888">
            <w:pPr>
              <w:rPr>
                <w:rFonts w:ascii="Arial" w:hAnsi="Arial" w:cs="Arial"/>
                <w:color w:val="000000"/>
                <w:sz w:val="24"/>
                <w:szCs w:val="24"/>
              </w:rPr>
            </w:pPr>
            <w:r w:rsidRPr="00DA3888">
              <w:rPr>
                <w:rFonts w:ascii="Arial" w:hAnsi="Arial" w:cs="Arial"/>
                <w:sz w:val="24"/>
                <w:szCs w:val="24"/>
                <w:lang w:val="es-ES"/>
              </w:rPr>
              <w:t xml:space="preserve">Las dos personas tiran de la cuerda en sentidos contrarios. Si ambas aplican fuerzas de la misma intensidad, el sistema estará en </w:t>
            </w:r>
            <w:r w:rsidRPr="00DA3888">
              <w:rPr>
                <w:rFonts w:ascii="Arial" w:hAnsi="Arial" w:cs="Arial"/>
                <w:b/>
                <w:bCs/>
                <w:sz w:val="24"/>
                <w:szCs w:val="24"/>
                <w:lang w:val="es-ES"/>
              </w:rPr>
              <w:t>equilibrio</w:t>
            </w:r>
            <w:r w:rsidRPr="00DA3888">
              <w:rPr>
                <w:rFonts w:ascii="Arial" w:hAnsi="Arial" w:cs="Arial"/>
                <w:sz w:val="24"/>
                <w:szCs w:val="24"/>
                <w:lang w:val="es-ES"/>
              </w:rPr>
              <w:t>, pues las fuerzas ejercidas se anulan</w:t>
            </w:r>
            <w:del w:id="825" w:author="napoleon melo chavarro" w:date="2015-03-30T15:24:00Z">
              <w:r w:rsidRPr="00DA3888" w:rsidDel="00FE63E0">
                <w:rPr>
                  <w:rFonts w:ascii="Arial" w:hAnsi="Arial" w:cs="Arial"/>
                  <w:sz w:val="24"/>
                  <w:szCs w:val="24"/>
                  <w:lang w:val="es-ES"/>
                </w:rPr>
                <w:delText xml:space="preserve"> y no hay movimiento</w:delText>
              </w:r>
            </w:del>
            <w:r w:rsidRPr="00DA3888">
              <w:rPr>
                <w:rFonts w:ascii="Arial" w:hAnsi="Arial" w:cs="Arial"/>
                <w:sz w:val="24"/>
                <w:szCs w:val="24"/>
                <w:lang w:val="es-ES"/>
              </w:rPr>
              <w:t>. Si una de ellas aplica una fuerza mayor, el sistema no está en equilibrio</w:t>
            </w:r>
            <w:ins w:id="826" w:author="napoleon melo chavarro" w:date="2015-03-30T15:25:00Z">
              <w:r w:rsidR="00FE63E0">
                <w:rPr>
                  <w:rFonts w:ascii="Arial" w:hAnsi="Arial" w:cs="Arial"/>
                  <w:sz w:val="24"/>
                  <w:szCs w:val="24"/>
                  <w:lang w:val="es-ES"/>
                </w:rPr>
                <w:t>,</w:t>
              </w:r>
            </w:ins>
            <w:r w:rsidRPr="00DA3888">
              <w:rPr>
                <w:rFonts w:ascii="Arial" w:hAnsi="Arial" w:cs="Arial"/>
                <w:sz w:val="24"/>
                <w:szCs w:val="24"/>
                <w:lang w:val="es-ES"/>
              </w:rPr>
              <w:t xml:space="preserve"> </w:t>
            </w:r>
            <w:del w:id="827" w:author="napoleon melo chavarro" w:date="2015-03-30T15:18:00Z">
              <w:r w:rsidRPr="00DA3888" w:rsidDel="007B302F">
                <w:rPr>
                  <w:rFonts w:ascii="Arial" w:hAnsi="Arial" w:cs="Arial"/>
                  <w:sz w:val="24"/>
                  <w:szCs w:val="24"/>
                  <w:lang w:val="es-ES"/>
                </w:rPr>
                <w:delText>y la otra persona se moverá de su posición</w:delText>
              </w:r>
            </w:del>
            <w:ins w:id="828" w:author="napoleon melo chavarro" w:date="2015-03-30T15:25:00Z">
              <w:r w:rsidR="00FE63E0">
                <w:rPr>
                  <w:rFonts w:ascii="Arial" w:hAnsi="Arial" w:cs="Arial"/>
                  <w:sz w:val="24"/>
                  <w:szCs w:val="24"/>
                  <w:lang w:val="es-ES"/>
                </w:rPr>
                <w:t>s</w:t>
              </w:r>
            </w:ins>
            <w:ins w:id="829" w:author="napoleon melo chavarro" w:date="2015-03-30T15:18:00Z">
              <w:r w:rsidR="007B302F">
                <w:rPr>
                  <w:rFonts w:ascii="Arial" w:hAnsi="Arial" w:cs="Arial"/>
                  <w:sz w:val="24"/>
                  <w:szCs w:val="24"/>
                  <w:lang w:val="es-ES"/>
                </w:rPr>
                <w:t xml:space="preserve">e encuentra </w:t>
              </w:r>
              <w:r w:rsidR="007B302F" w:rsidRPr="007B302F">
                <w:rPr>
                  <w:rFonts w:ascii="Arial" w:hAnsi="Arial" w:cs="Arial"/>
                  <w:b/>
                  <w:lang w:val="es-ES"/>
                  <w:rPrChange w:id="830" w:author="napoleon melo chavarro" w:date="2015-03-30T15:18:00Z">
                    <w:rPr>
                      <w:rFonts w:ascii="Arial" w:hAnsi="Arial" w:cs="Arial"/>
                      <w:lang w:val="es-ES"/>
                    </w:rPr>
                  </w:rPrChange>
                </w:rPr>
                <w:t>acelerado</w:t>
              </w:r>
            </w:ins>
            <w:r w:rsidRPr="00DA3888">
              <w:rPr>
                <w:rFonts w:ascii="Arial" w:hAnsi="Arial" w:cs="Arial"/>
                <w:sz w:val="24"/>
                <w:szCs w:val="24"/>
                <w:lang w:val="es-ES"/>
              </w:rPr>
              <w:t>.</w:t>
            </w:r>
          </w:p>
        </w:tc>
      </w:tr>
    </w:tbl>
    <w:p w:rsidR="00A53892" w:rsidRDefault="00A53892" w:rsidP="00A53892">
      <w:pPr>
        <w:shd w:val="clear" w:color="auto" w:fill="FFFFFF"/>
        <w:spacing w:before="100" w:beforeAutospacing="1" w:after="100" w:afterAutospacing="1"/>
        <w:rPr>
          <w:rFonts w:ascii="Arial" w:eastAsia="Times New Roman" w:hAnsi="Arial" w:cs="Arial"/>
          <w:lang w:val="es-ES" w:eastAsia="es-CO"/>
        </w:rPr>
      </w:pPr>
      <w:r w:rsidRPr="00A53892">
        <w:rPr>
          <w:rFonts w:ascii="Arial" w:eastAsia="Times New Roman" w:hAnsi="Arial" w:cs="Arial"/>
          <w:lang w:val="es-ES" w:eastAsia="es-CO"/>
        </w:rPr>
        <w:t xml:space="preserve">Decimos que un objeto está en </w:t>
      </w:r>
      <w:r w:rsidRPr="00A53892">
        <w:rPr>
          <w:rFonts w:ascii="Arial" w:eastAsia="Times New Roman" w:hAnsi="Arial" w:cs="Arial"/>
          <w:b/>
          <w:bCs/>
          <w:lang w:val="es-ES" w:eastAsia="es-CO"/>
        </w:rPr>
        <w:t>equilibrio</w:t>
      </w:r>
      <w:r w:rsidRPr="00A53892">
        <w:rPr>
          <w:rFonts w:ascii="Arial" w:eastAsia="Times New Roman" w:hAnsi="Arial" w:cs="Arial"/>
          <w:lang w:val="es-ES" w:eastAsia="es-CO"/>
        </w:rPr>
        <w:t xml:space="preserve"> si la </w:t>
      </w:r>
      <w:r w:rsidRPr="00A53892">
        <w:rPr>
          <w:rFonts w:ascii="Arial" w:eastAsia="Times New Roman" w:hAnsi="Arial" w:cs="Arial"/>
          <w:b/>
          <w:bCs/>
          <w:lang w:val="es-ES" w:eastAsia="es-CO"/>
        </w:rPr>
        <w:t>resultante</w:t>
      </w:r>
      <w:r w:rsidRPr="00A53892">
        <w:rPr>
          <w:rFonts w:ascii="Arial" w:eastAsia="Times New Roman" w:hAnsi="Arial" w:cs="Arial"/>
          <w:lang w:val="es-ES" w:eastAsia="es-CO"/>
        </w:rPr>
        <w:t xml:space="preserve"> de todas las fuerzas que actúan sobre él es </w:t>
      </w:r>
      <w:r w:rsidRPr="00A53892">
        <w:rPr>
          <w:rFonts w:ascii="Arial" w:eastAsia="Times New Roman" w:hAnsi="Arial" w:cs="Arial"/>
          <w:b/>
          <w:bCs/>
          <w:lang w:val="es-ES" w:eastAsia="es-CO"/>
        </w:rPr>
        <w:t>nula</w:t>
      </w:r>
      <w:r w:rsidRPr="00A53892">
        <w:rPr>
          <w:rFonts w:ascii="Arial" w:eastAsia="Times New Roman" w:hAnsi="Arial" w:cs="Arial"/>
          <w:lang w:val="es-ES" w:eastAsia="es-CO"/>
        </w:rPr>
        <w:t xml:space="preserve"> (o sea, igual a cero). Si la resultante no es nula, el objeto no está en equilibrio.</w:t>
      </w:r>
    </w:p>
    <w:tbl>
      <w:tblPr>
        <w:tblStyle w:val="Tablaconcuadrcula"/>
        <w:tblW w:w="0" w:type="auto"/>
        <w:tblLook w:val="04A0" w:firstRow="1" w:lastRow="0" w:firstColumn="1" w:lastColumn="0" w:noHBand="0" w:noVBand="1"/>
      </w:tblPr>
      <w:tblGrid>
        <w:gridCol w:w="2518"/>
        <w:gridCol w:w="6460"/>
      </w:tblGrid>
      <w:tr w:rsidR="004C1B0D" w:rsidRPr="00412D06" w:rsidTr="006551AC">
        <w:tc>
          <w:tcPr>
            <w:tcW w:w="8978" w:type="dxa"/>
            <w:gridSpan w:val="2"/>
            <w:shd w:val="clear" w:color="auto" w:fill="000000" w:themeFill="text1"/>
          </w:tcPr>
          <w:p w:rsidR="004C1B0D" w:rsidRPr="00412D06" w:rsidRDefault="004C1B0D" w:rsidP="006551AC">
            <w:pPr>
              <w:jc w:val="center"/>
              <w:rPr>
                <w:rFonts w:ascii="Times New Roman" w:hAnsi="Times New Roman" w:cs="Times New Roman"/>
                <w:b/>
                <w:color w:val="FFFFFF" w:themeColor="background1"/>
                <w:sz w:val="24"/>
                <w:szCs w:val="24"/>
              </w:rPr>
            </w:pPr>
            <w:r w:rsidRPr="00412D06">
              <w:rPr>
                <w:rFonts w:ascii="Times New Roman" w:hAnsi="Times New Roman" w:cs="Times New Roman"/>
                <w:b/>
                <w:color w:val="FFFFFF" w:themeColor="background1"/>
                <w:sz w:val="24"/>
                <w:szCs w:val="24"/>
              </w:rPr>
              <w:lastRenderedPageBreak/>
              <w:t>Destacado</w:t>
            </w:r>
          </w:p>
        </w:tc>
      </w:tr>
      <w:tr w:rsidR="004C1B0D" w:rsidRPr="00412D06" w:rsidTr="006551AC">
        <w:tc>
          <w:tcPr>
            <w:tcW w:w="2518" w:type="dxa"/>
          </w:tcPr>
          <w:p w:rsidR="004C1B0D" w:rsidRPr="00412D06" w:rsidRDefault="004C1B0D" w:rsidP="006551AC">
            <w:pPr>
              <w:rPr>
                <w:rFonts w:ascii="Times" w:hAnsi="Times"/>
                <w:b/>
                <w:sz w:val="24"/>
                <w:szCs w:val="24"/>
              </w:rPr>
            </w:pPr>
            <w:r w:rsidRPr="00412D06">
              <w:rPr>
                <w:rFonts w:ascii="Times" w:hAnsi="Times"/>
                <w:b/>
                <w:sz w:val="24"/>
                <w:szCs w:val="24"/>
              </w:rPr>
              <w:t>Título</w:t>
            </w:r>
          </w:p>
        </w:tc>
        <w:tc>
          <w:tcPr>
            <w:tcW w:w="6460" w:type="dxa"/>
          </w:tcPr>
          <w:p w:rsidR="004C1B0D" w:rsidRPr="00412D06" w:rsidRDefault="004C1B0D" w:rsidP="006551AC">
            <w:pPr>
              <w:jc w:val="center"/>
              <w:rPr>
                <w:rFonts w:ascii="Times" w:hAnsi="Times"/>
                <w:b/>
                <w:sz w:val="24"/>
                <w:szCs w:val="24"/>
              </w:rPr>
            </w:pPr>
            <w:r>
              <w:rPr>
                <w:rFonts w:ascii="Times" w:hAnsi="Times"/>
                <w:b/>
                <w:sz w:val="24"/>
                <w:szCs w:val="24"/>
              </w:rPr>
              <w:t>Sistemas en equilibrio</w:t>
            </w:r>
          </w:p>
        </w:tc>
      </w:tr>
      <w:tr w:rsidR="004C1B0D" w:rsidRPr="00412D06" w:rsidTr="006551AC">
        <w:tc>
          <w:tcPr>
            <w:tcW w:w="2518" w:type="dxa"/>
          </w:tcPr>
          <w:p w:rsidR="004C1B0D" w:rsidRPr="00412D06" w:rsidRDefault="004C1B0D" w:rsidP="006551AC">
            <w:pPr>
              <w:rPr>
                <w:rFonts w:ascii="Times" w:hAnsi="Times"/>
                <w:sz w:val="24"/>
                <w:szCs w:val="24"/>
              </w:rPr>
            </w:pPr>
            <w:r w:rsidRPr="00412D06">
              <w:rPr>
                <w:rFonts w:ascii="Times" w:hAnsi="Times"/>
                <w:b/>
                <w:sz w:val="24"/>
                <w:szCs w:val="24"/>
              </w:rPr>
              <w:t>Contenido</w:t>
            </w:r>
          </w:p>
        </w:tc>
        <w:tc>
          <w:tcPr>
            <w:tcW w:w="6460" w:type="dxa"/>
          </w:tcPr>
          <w:p w:rsidR="004C1B0D" w:rsidRDefault="004C1B0D" w:rsidP="006551AC"/>
          <w:p w:rsidR="004C1B0D" w:rsidRDefault="004C1B0D" w:rsidP="004C1B0D">
            <w:pPr>
              <w:ind w:left="99" w:hanging="99"/>
              <w:jc w:val="both"/>
              <w:rPr>
                <w:rStyle w:val="apple-converted-space"/>
                <w:rFonts w:ascii="Arial" w:hAnsi="Arial" w:cs="Arial"/>
                <w:color w:val="252525"/>
                <w:sz w:val="24"/>
                <w:szCs w:val="24"/>
                <w:shd w:val="clear" w:color="auto" w:fill="FFFFFF"/>
              </w:rPr>
            </w:pPr>
            <w:r w:rsidRPr="003A2523">
              <w:rPr>
                <w:rStyle w:val="apple-converted-space"/>
                <w:rFonts w:ascii="Arial" w:hAnsi="Arial" w:cs="Arial"/>
                <w:color w:val="252525"/>
                <w:sz w:val="24"/>
                <w:szCs w:val="24"/>
                <w:shd w:val="clear" w:color="auto" w:fill="FFFFFF"/>
              </w:rPr>
              <w:t> </w:t>
            </w:r>
            <w:r>
              <w:rPr>
                <w:rStyle w:val="apple-converted-space"/>
                <w:rFonts w:ascii="Arial" w:hAnsi="Arial" w:cs="Arial"/>
                <w:color w:val="252525"/>
                <w:sz w:val="24"/>
                <w:szCs w:val="24"/>
                <w:shd w:val="clear" w:color="auto" w:fill="FFFFFF"/>
              </w:rPr>
              <w:t>Un sistema se encuentra en equilibrio si la sumatoria de fuerzas que sobre él se aplica es igual a cero.</w:t>
            </w:r>
          </w:p>
          <w:p w:rsidR="004C1B0D" w:rsidRPr="00A53892" w:rsidRDefault="004C1B0D" w:rsidP="004C1B0D">
            <w:pPr>
              <w:ind w:left="99" w:hanging="99"/>
              <w:jc w:val="both"/>
              <w:rPr>
                <w:rFonts w:ascii="Arial" w:eastAsia="Times New Roman" w:hAnsi="Arial" w:cs="Arial"/>
                <w:b/>
                <w:sz w:val="24"/>
                <w:szCs w:val="24"/>
                <w:lang w:val="es-CO" w:eastAsia="es-CO"/>
              </w:rPr>
            </w:pPr>
          </w:p>
        </w:tc>
      </w:tr>
    </w:tbl>
    <w:p w:rsidR="00A03A0E" w:rsidRPr="00A03A0E" w:rsidRDefault="00A03A0E" w:rsidP="00A03A0E">
      <w:pPr>
        <w:pStyle w:val="u"/>
        <w:shd w:val="clear" w:color="auto" w:fill="FFFFFF"/>
        <w:rPr>
          <w:rFonts w:ascii="Arial" w:hAnsi="Arial" w:cs="Arial"/>
          <w:lang w:val="es-ES"/>
        </w:rPr>
      </w:pPr>
      <w:r w:rsidRPr="00A03A0E">
        <w:rPr>
          <w:rStyle w:val="un"/>
          <w:rFonts w:ascii="Arial" w:hAnsi="Arial" w:cs="Arial"/>
          <w:lang w:val="es-ES"/>
        </w:rPr>
        <w:t xml:space="preserve">En el laboratorio virtual de la web de </w:t>
      </w:r>
      <w:proofErr w:type="spellStart"/>
      <w:r w:rsidRPr="00A03A0E">
        <w:rPr>
          <w:rStyle w:val="un"/>
          <w:rFonts w:ascii="Arial" w:hAnsi="Arial" w:cs="Arial"/>
          <w:lang w:val="es-ES"/>
        </w:rPr>
        <w:t>Educarex</w:t>
      </w:r>
      <w:proofErr w:type="spellEnd"/>
      <w:r w:rsidRPr="00A03A0E">
        <w:rPr>
          <w:rStyle w:val="un"/>
          <w:rFonts w:ascii="Arial" w:hAnsi="Arial" w:cs="Arial"/>
          <w:lang w:val="es-ES"/>
        </w:rPr>
        <w:t xml:space="preserve"> podrás calcular sistemas de fuerzas en diferentes situaciones </w:t>
      </w:r>
      <w:hyperlink r:id="rId47" w:history="1">
        <w:r w:rsidRPr="00DA3888">
          <w:rPr>
            <w:rStyle w:val="Hipervnculo"/>
            <w:rFonts w:ascii="Arial" w:hAnsi="Arial" w:cs="Arial"/>
            <w:lang w:val="es-ES"/>
          </w:rPr>
          <w:t>[VER</w:t>
        </w:r>
      </w:hyperlink>
      <w:r w:rsidRPr="00DA3888">
        <w:rPr>
          <w:rStyle w:val="un"/>
          <w:rFonts w:ascii="Arial" w:hAnsi="Arial" w:cs="Arial"/>
          <w:lang w:val="es-ES"/>
        </w:rPr>
        <w:t>]</w:t>
      </w:r>
      <w:r w:rsidRPr="00A03A0E">
        <w:rPr>
          <w:rStyle w:val="un"/>
          <w:rFonts w:ascii="Arial" w:hAnsi="Arial" w:cs="Arial"/>
          <w:lang w:val="es-ES"/>
        </w:rPr>
        <w:t>.</w:t>
      </w:r>
    </w:p>
    <w:p w:rsidR="00F0351D" w:rsidRDefault="003E438B" w:rsidP="00F057BC">
      <w:pPr>
        <w:shd w:val="clear" w:color="auto" w:fill="FFFFFF"/>
        <w:spacing w:before="100" w:beforeAutospacing="1" w:after="100" w:afterAutospacing="1"/>
        <w:rPr>
          <w:rFonts w:ascii="Arial" w:eastAsia="Times New Roman" w:hAnsi="Arial" w:cs="Arial"/>
          <w:lang w:val="es-ES" w:eastAsia="es-CO"/>
        </w:rPr>
      </w:pPr>
      <w:r w:rsidRPr="0094731E">
        <w:rPr>
          <w:rFonts w:ascii="Arial" w:hAnsi="Arial" w:cs="Arial"/>
          <w:highlight w:val="yellow"/>
        </w:rPr>
        <w:t xml:space="preserve">SECCIÓN </w:t>
      </w:r>
      <w:r>
        <w:rPr>
          <w:rFonts w:ascii="Arial" w:hAnsi="Arial" w:cs="Arial"/>
          <w:highlight w:val="yellow"/>
        </w:rPr>
        <w:t>2</w:t>
      </w:r>
      <w:r w:rsidRPr="0094731E">
        <w:rPr>
          <w:rFonts w:ascii="Arial" w:hAnsi="Arial" w:cs="Arial"/>
          <w:highlight w:val="yellow"/>
        </w:rPr>
        <w:t>]</w:t>
      </w:r>
      <w:r w:rsidRPr="0094731E">
        <w:rPr>
          <w:rFonts w:ascii="Arial" w:hAnsi="Arial" w:cs="Arial"/>
        </w:rPr>
        <w:t xml:space="preserve"> </w:t>
      </w:r>
      <w:r>
        <w:rPr>
          <w:rFonts w:ascii="Arial" w:hAnsi="Arial" w:cs="Arial"/>
        </w:rPr>
        <w:t>5.1</w:t>
      </w:r>
      <w:r w:rsidRPr="003E438B">
        <w:rPr>
          <w:rFonts w:ascii="Arial" w:hAnsi="Arial" w:cs="Arial"/>
        </w:rPr>
        <w:t xml:space="preserve"> </w:t>
      </w:r>
      <w:r w:rsidR="00F0351D" w:rsidRPr="003E438B">
        <w:rPr>
          <w:rFonts w:ascii="Arial" w:eastAsia="Times New Roman" w:hAnsi="Arial" w:cs="Arial"/>
          <w:lang w:val="es-ES" w:eastAsia="es-CO"/>
        </w:rPr>
        <w:t>Consolidación</w:t>
      </w:r>
    </w:p>
    <w:tbl>
      <w:tblPr>
        <w:tblStyle w:val="Tablaconcuadrcula"/>
        <w:tblW w:w="0" w:type="auto"/>
        <w:tblLook w:val="04A0" w:firstRow="1" w:lastRow="0" w:firstColumn="1" w:lastColumn="0" w:noHBand="0" w:noVBand="1"/>
      </w:tblPr>
      <w:tblGrid>
        <w:gridCol w:w="2518"/>
        <w:gridCol w:w="6536"/>
      </w:tblGrid>
      <w:tr w:rsidR="003E438B" w:rsidRPr="00FD01F4" w:rsidTr="006551AC">
        <w:tc>
          <w:tcPr>
            <w:tcW w:w="9054" w:type="dxa"/>
            <w:gridSpan w:val="2"/>
            <w:shd w:val="clear" w:color="auto" w:fill="000000" w:themeFill="text1"/>
          </w:tcPr>
          <w:p w:rsidR="003E438B" w:rsidRPr="00FD01F4" w:rsidRDefault="003E438B" w:rsidP="006551AC">
            <w:pPr>
              <w:jc w:val="center"/>
              <w:rPr>
                <w:rFonts w:ascii="Arial" w:hAnsi="Arial" w:cs="Arial"/>
                <w:b/>
                <w:color w:val="FFFFFF" w:themeColor="background1"/>
                <w:sz w:val="24"/>
                <w:szCs w:val="24"/>
              </w:rPr>
            </w:pPr>
            <w:r w:rsidRPr="00FD01F4">
              <w:rPr>
                <w:rFonts w:ascii="Arial" w:hAnsi="Arial" w:cs="Arial"/>
                <w:b/>
                <w:color w:val="FFFFFF" w:themeColor="background1"/>
                <w:sz w:val="24"/>
                <w:szCs w:val="24"/>
              </w:rPr>
              <w:t>Practica: recurso aprovechado</w:t>
            </w:r>
          </w:p>
        </w:tc>
      </w:tr>
      <w:tr w:rsidR="003E438B" w:rsidRPr="00FD01F4" w:rsidTr="006551AC">
        <w:tc>
          <w:tcPr>
            <w:tcW w:w="2518" w:type="dxa"/>
          </w:tcPr>
          <w:p w:rsidR="003E438B" w:rsidRPr="00FD01F4" w:rsidRDefault="003E438B" w:rsidP="006551AC">
            <w:pPr>
              <w:rPr>
                <w:rFonts w:ascii="Arial" w:hAnsi="Arial" w:cs="Arial"/>
                <w:b/>
                <w:color w:val="000000"/>
                <w:sz w:val="24"/>
                <w:szCs w:val="24"/>
              </w:rPr>
            </w:pPr>
            <w:r w:rsidRPr="00FD01F4">
              <w:rPr>
                <w:rFonts w:ascii="Arial" w:hAnsi="Arial" w:cs="Arial"/>
                <w:b/>
                <w:color w:val="000000"/>
                <w:sz w:val="24"/>
                <w:szCs w:val="24"/>
              </w:rPr>
              <w:t>Código</w:t>
            </w:r>
          </w:p>
        </w:tc>
        <w:tc>
          <w:tcPr>
            <w:tcW w:w="6536" w:type="dxa"/>
          </w:tcPr>
          <w:p w:rsidR="003E438B" w:rsidRPr="00FD01F4" w:rsidRDefault="003E438B" w:rsidP="006551AC">
            <w:pPr>
              <w:rPr>
                <w:rFonts w:ascii="Arial" w:hAnsi="Arial" w:cs="Arial"/>
                <w:b/>
                <w:color w:val="000000"/>
                <w:sz w:val="24"/>
                <w:szCs w:val="24"/>
              </w:rPr>
            </w:pPr>
            <w:r>
              <w:rPr>
                <w:rFonts w:ascii="Arial" w:hAnsi="Arial" w:cs="Arial"/>
                <w:color w:val="000000"/>
                <w:sz w:val="24"/>
                <w:szCs w:val="24"/>
              </w:rPr>
              <w:t>CN_07_11</w:t>
            </w:r>
            <w:r w:rsidRPr="00FD01F4">
              <w:rPr>
                <w:rFonts w:ascii="Arial" w:hAnsi="Arial" w:cs="Arial"/>
                <w:color w:val="000000"/>
                <w:sz w:val="24"/>
                <w:szCs w:val="24"/>
              </w:rPr>
              <w:t xml:space="preserve"> </w:t>
            </w:r>
            <w:r w:rsidR="001D5AF7">
              <w:rPr>
                <w:rFonts w:ascii="Arial" w:hAnsi="Arial" w:cs="Arial"/>
                <w:color w:val="000000"/>
                <w:sz w:val="24"/>
                <w:szCs w:val="24"/>
              </w:rPr>
              <w:t>_REC1</w:t>
            </w:r>
            <w:ins w:id="831" w:author="napoleon melo chavarro" w:date="2015-03-30T12:45:00Z">
              <w:r w:rsidR="00FB08F6">
                <w:rPr>
                  <w:rFonts w:ascii="Arial" w:hAnsi="Arial" w:cs="Arial"/>
                  <w:color w:val="000000"/>
                  <w:sz w:val="24"/>
                  <w:szCs w:val="24"/>
                </w:rPr>
                <w:t>5</w:t>
              </w:r>
            </w:ins>
            <w:del w:id="832" w:author="napoleon melo chavarro" w:date="2015-03-30T12:45:00Z">
              <w:r w:rsidR="001D5AF7" w:rsidDel="00FB08F6">
                <w:rPr>
                  <w:rFonts w:ascii="Arial" w:hAnsi="Arial" w:cs="Arial"/>
                  <w:color w:val="000000"/>
                  <w:sz w:val="24"/>
                  <w:szCs w:val="24"/>
                </w:rPr>
                <w:delText>4</w:delText>
              </w:r>
            </w:del>
            <w:r w:rsidR="001D5AF7">
              <w:rPr>
                <w:rFonts w:ascii="Arial" w:hAnsi="Arial" w:cs="Arial"/>
                <w:color w:val="000000"/>
                <w:sz w:val="24"/>
                <w:szCs w:val="24"/>
              </w:rPr>
              <w:t>0</w:t>
            </w:r>
          </w:p>
        </w:tc>
      </w:tr>
      <w:tr w:rsidR="003E438B" w:rsidRPr="00FD01F4" w:rsidTr="006551AC">
        <w:tc>
          <w:tcPr>
            <w:tcW w:w="2518" w:type="dxa"/>
          </w:tcPr>
          <w:p w:rsidR="003E438B" w:rsidRPr="00FD01F4" w:rsidRDefault="003E438B" w:rsidP="006551AC">
            <w:pPr>
              <w:rPr>
                <w:rFonts w:ascii="Arial" w:hAnsi="Arial" w:cs="Arial"/>
                <w:color w:val="000000"/>
                <w:sz w:val="24"/>
                <w:szCs w:val="24"/>
              </w:rPr>
            </w:pPr>
            <w:r w:rsidRPr="00FD01F4">
              <w:rPr>
                <w:rFonts w:ascii="Arial" w:hAnsi="Arial" w:cs="Arial"/>
                <w:b/>
                <w:color w:val="000000"/>
                <w:sz w:val="24"/>
                <w:szCs w:val="24"/>
              </w:rPr>
              <w:t>Ubicación en Aula Planeta</w:t>
            </w:r>
          </w:p>
        </w:tc>
        <w:tc>
          <w:tcPr>
            <w:tcW w:w="6536" w:type="dxa"/>
          </w:tcPr>
          <w:p w:rsidR="003E438B" w:rsidRPr="00FD01F4" w:rsidRDefault="003E438B" w:rsidP="003E438B">
            <w:pPr>
              <w:rPr>
                <w:rFonts w:ascii="Arial" w:hAnsi="Arial" w:cs="Arial"/>
                <w:color w:val="000000"/>
                <w:sz w:val="24"/>
                <w:szCs w:val="24"/>
              </w:rPr>
            </w:pPr>
            <w:r>
              <w:rPr>
                <w:rFonts w:ascii="Arial" w:hAnsi="Arial" w:cs="Arial"/>
                <w:color w:val="000000"/>
                <w:sz w:val="24"/>
                <w:szCs w:val="24"/>
              </w:rPr>
              <w:t>2ESO/ciencias naturales/la fuerza y la presión/sistemas de fuerzas/consolidación/ practica/los sistemas de fuerza</w:t>
            </w:r>
          </w:p>
        </w:tc>
      </w:tr>
      <w:tr w:rsidR="003E438B" w:rsidRPr="00FD01F4" w:rsidTr="006551AC">
        <w:tc>
          <w:tcPr>
            <w:tcW w:w="2518" w:type="dxa"/>
          </w:tcPr>
          <w:p w:rsidR="003E438B" w:rsidRPr="00FD01F4" w:rsidRDefault="003E438B" w:rsidP="006551AC">
            <w:pPr>
              <w:rPr>
                <w:rFonts w:ascii="Arial" w:hAnsi="Arial" w:cs="Arial"/>
                <w:color w:val="000000"/>
                <w:sz w:val="24"/>
                <w:szCs w:val="24"/>
              </w:rPr>
            </w:pPr>
            <w:r w:rsidRPr="00FD01F4">
              <w:rPr>
                <w:rFonts w:ascii="Arial" w:hAnsi="Arial" w:cs="Arial"/>
                <w:b/>
                <w:color w:val="000000"/>
                <w:sz w:val="24"/>
                <w:szCs w:val="24"/>
              </w:rPr>
              <w:t>Cambio (descripción o capturas de pantallas)</w:t>
            </w:r>
          </w:p>
        </w:tc>
        <w:tc>
          <w:tcPr>
            <w:tcW w:w="6536" w:type="dxa"/>
          </w:tcPr>
          <w:p w:rsidR="003E438B" w:rsidRPr="00FD01F4" w:rsidRDefault="003E438B" w:rsidP="006551AC">
            <w:pPr>
              <w:rPr>
                <w:rFonts w:ascii="Arial" w:hAnsi="Arial" w:cs="Arial"/>
                <w:color w:val="000000"/>
                <w:sz w:val="24"/>
                <w:szCs w:val="24"/>
              </w:rPr>
            </w:pPr>
            <w:r>
              <w:rPr>
                <w:rFonts w:ascii="Arial" w:hAnsi="Arial" w:cs="Arial"/>
                <w:color w:val="000000"/>
                <w:sz w:val="24"/>
                <w:szCs w:val="24"/>
              </w:rPr>
              <w:t>No hay cambio</w:t>
            </w:r>
          </w:p>
        </w:tc>
      </w:tr>
      <w:tr w:rsidR="003E438B" w:rsidRPr="00FD01F4" w:rsidTr="006551AC">
        <w:tc>
          <w:tcPr>
            <w:tcW w:w="2518" w:type="dxa"/>
          </w:tcPr>
          <w:p w:rsidR="003E438B" w:rsidRPr="00FD01F4" w:rsidRDefault="003E438B" w:rsidP="006551AC">
            <w:pPr>
              <w:rPr>
                <w:rFonts w:ascii="Arial" w:hAnsi="Arial" w:cs="Arial"/>
                <w:b/>
                <w:color w:val="000000"/>
                <w:sz w:val="24"/>
                <w:szCs w:val="24"/>
              </w:rPr>
            </w:pPr>
            <w:r w:rsidRPr="00FD01F4">
              <w:rPr>
                <w:rFonts w:ascii="Arial" w:hAnsi="Arial" w:cs="Arial"/>
                <w:b/>
                <w:color w:val="000000"/>
                <w:sz w:val="24"/>
                <w:szCs w:val="24"/>
              </w:rPr>
              <w:t>Título</w:t>
            </w:r>
          </w:p>
        </w:tc>
        <w:tc>
          <w:tcPr>
            <w:tcW w:w="6536" w:type="dxa"/>
          </w:tcPr>
          <w:p w:rsidR="003E438B" w:rsidRPr="00FD01F4" w:rsidRDefault="003E438B" w:rsidP="006551AC">
            <w:pPr>
              <w:rPr>
                <w:rFonts w:ascii="Arial" w:hAnsi="Arial" w:cs="Arial"/>
                <w:color w:val="000000"/>
                <w:sz w:val="24"/>
                <w:szCs w:val="24"/>
              </w:rPr>
            </w:pPr>
            <w:r>
              <w:rPr>
                <w:rFonts w:ascii="Arial" w:hAnsi="Arial" w:cs="Arial"/>
                <w:color w:val="000000"/>
                <w:sz w:val="24"/>
                <w:szCs w:val="24"/>
              </w:rPr>
              <w:t>Sistemas en equilibrio</w:t>
            </w:r>
          </w:p>
        </w:tc>
      </w:tr>
      <w:tr w:rsidR="003E438B" w:rsidRPr="00FD01F4" w:rsidTr="006551AC">
        <w:tc>
          <w:tcPr>
            <w:tcW w:w="2518" w:type="dxa"/>
          </w:tcPr>
          <w:p w:rsidR="003E438B" w:rsidRPr="00FD01F4" w:rsidRDefault="003E438B" w:rsidP="006551AC">
            <w:pPr>
              <w:rPr>
                <w:rFonts w:ascii="Arial" w:hAnsi="Arial" w:cs="Arial"/>
                <w:b/>
                <w:color w:val="000000"/>
                <w:sz w:val="24"/>
                <w:szCs w:val="24"/>
              </w:rPr>
            </w:pPr>
            <w:r w:rsidRPr="00FD01F4">
              <w:rPr>
                <w:rFonts w:ascii="Arial" w:hAnsi="Arial" w:cs="Arial"/>
                <w:b/>
                <w:color w:val="000000"/>
                <w:sz w:val="24"/>
                <w:szCs w:val="24"/>
              </w:rPr>
              <w:t>Descripción</w:t>
            </w:r>
          </w:p>
        </w:tc>
        <w:tc>
          <w:tcPr>
            <w:tcW w:w="6536" w:type="dxa"/>
          </w:tcPr>
          <w:p w:rsidR="003E438B" w:rsidRPr="00FD01F4" w:rsidRDefault="003E438B" w:rsidP="003E438B">
            <w:pPr>
              <w:rPr>
                <w:rFonts w:ascii="Arial" w:hAnsi="Arial" w:cs="Arial"/>
                <w:color w:val="000000"/>
                <w:sz w:val="24"/>
                <w:szCs w:val="24"/>
              </w:rPr>
            </w:pPr>
            <w:r>
              <w:rPr>
                <w:rFonts w:ascii="Arial" w:hAnsi="Arial" w:cs="Arial"/>
                <w:color w:val="000000"/>
                <w:sz w:val="24"/>
                <w:szCs w:val="24"/>
              </w:rPr>
              <w:t>Actividad que permite realizar algunos ejercicios sobre cuerpos sometidos a diferentes fuerzas</w:t>
            </w:r>
          </w:p>
        </w:tc>
      </w:tr>
    </w:tbl>
    <w:p w:rsidR="003E438B" w:rsidRPr="00F0351D" w:rsidRDefault="003E438B" w:rsidP="00F057BC">
      <w:pPr>
        <w:shd w:val="clear" w:color="auto" w:fill="FFFFFF"/>
        <w:spacing w:before="100" w:beforeAutospacing="1" w:after="100" w:afterAutospacing="1"/>
        <w:rPr>
          <w:rFonts w:ascii="Arial" w:eastAsia="Times New Roman" w:hAnsi="Arial" w:cs="Arial"/>
          <w:color w:val="FF0000"/>
          <w:lang w:val="es-ES" w:eastAsia="es-CO"/>
        </w:rPr>
      </w:pPr>
    </w:p>
    <w:p w:rsidR="004563C7" w:rsidRDefault="00A43DA3" w:rsidP="00F057BC">
      <w:pPr>
        <w:shd w:val="clear" w:color="auto" w:fill="FFFFFF"/>
        <w:spacing w:before="100" w:beforeAutospacing="1" w:after="100" w:afterAutospacing="1"/>
        <w:rPr>
          <w:rFonts w:ascii="Arial" w:eastAsia="Times New Roman" w:hAnsi="Arial" w:cs="Arial"/>
          <w:lang w:val="es-ES" w:eastAsia="es-CO"/>
        </w:rPr>
      </w:pPr>
      <w:r w:rsidRPr="004E5E51">
        <w:rPr>
          <w:rFonts w:ascii="Times" w:hAnsi="Times"/>
          <w:highlight w:val="yellow"/>
        </w:rPr>
        <w:t>[SECCIÓN 1]</w:t>
      </w:r>
      <w:r>
        <w:rPr>
          <w:rFonts w:ascii="Times" w:hAnsi="Times"/>
          <w:b/>
        </w:rPr>
        <w:t xml:space="preserve"> 6. </w:t>
      </w:r>
      <w:r w:rsidR="00F0351D" w:rsidRPr="00A43DA3">
        <w:rPr>
          <w:rFonts w:ascii="Arial" w:eastAsia="Times New Roman" w:hAnsi="Arial" w:cs="Arial"/>
          <w:lang w:val="es-ES" w:eastAsia="es-CO"/>
        </w:rPr>
        <w:t>EJERCITACION Y COMPETENCIAS</w:t>
      </w:r>
    </w:p>
    <w:p w:rsidR="00A43DA3" w:rsidRDefault="00A43DA3" w:rsidP="00F057BC">
      <w:pPr>
        <w:shd w:val="clear" w:color="auto" w:fill="FFFFFF"/>
        <w:spacing w:before="100" w:beforeAutospacing="1" w:after="100" w:afterAutospacing="1"/>
        <w:rPr>
          <w:rFonts w:ascii="Arial" w:eastAsia="Times New Roman" w:hAnsi="Arial" w:cs="Arial"/>
          <w:color w:val="FF0000"/>
          <w:lang w:val="es-ES" w:eastAsia="es-CO"/>
        </w:rPr>
      </w:pPr>
      <w:r>
        <w:rPr>
          <w:rFonts w:ascii="Arial" w:eastAsia="Times New Roman" w:hAnsi="Arial" w:cs="Arial"/>
          <w:lang w:val="es-ES" w:eastAsia="es-CO"/>
        </w:rPr>
        <w:t>A continuación encontraras una serie de ejercicios para que pongas a prueba lo aprendido.</w:t>
      </w:r>
    </w:p>
    <w:tbl>
      <w:tblPr>
        <w:tblStyle w:val="Tablaconcuadrcula"/>
        <w:tblW w:w="0" w:type="auto"/>
        <w:tblLook w:val="04A0" w:firstRow="1" w:lastRow="0" w:firstColumn="1" w:lastColumn="0" w:noHBand="0" w:noVBand="1"/>
      </w:tblPr>
      <w:tblGrid>
        <w:gridCol w:w="2518"/>
        <w:gridCol w:w="6536"/>
      </w:tblGrid>
      <w:tr w:rsidR="00A43DA3" w:rsidRPr="00FD01F4" w:rsidTr="006551AC">
        <w:tc>
          <w:tcPr>
            <w:tcW w:w="9054" w:type="dxa"/>
            <w:gridSpan w:val="2"/>
            <w:shd w:val="clear" w:color="auto" w:fill="000000" w:themeFill="text1"/>
          </w:tcPr>
          <w:p w:rsidR="00A43DA3" w:rsidRPr="00FD01F4" w:rsidRDefault="00A43DA3" w:rsidP="006551AC">
            <w:pPr>
              <w:jc w:val="center"/>
              <w:rPr>
                <w:rFonts w:ascii="Arial" w:hAnsi="Arial" w:cs="Arial"/>
                <w:b/>
                <w:color w:val="FFFFFF" w:themeColor="background1"/>
                <w:sz w:val="24"/>
                <w:szCs w:val="24"/>
              </w:rPr>
            </w:pPr>
            <w:r w:rsidRPr="00FD01F4">
              <w:rPr>
                <w:rFonts w:ascii="Arial" w:hAnsi="Arial" w:cs="Arial"/>
                <w:b/>
                <w:color w:val="FFFFFF" w:themeColor="background1"/>
                <w:sz w:val="24"/>
                <w:szCs w:val="24"/>
              </w:rPr>
              <w:t>Practica: recurso aprovechado</w:t>
            </w:r>
          </w:p>
        </w:tc>
      </w:tr>
      <w:tr w:rsidR="00A43DA3" w:rsidRPr="00FD01F4" w:rsidTr="006551AC">
        <w:tc>
          <w:tcPr>
            <w:tcW w:w="2518" w:type="dxa"/>
          </w:tcPr>
          <w:p w:rsidR="00A43DA3" w:rsidRPr="00FD01F4" w:rsidRDefault="00A43DA3" w:rsidP="006551AC">
            <w:pPr>
              <w:rPr>
                <w:rFonts w:ascii="Arial" w:hAnsi="Arial" w:cs="Arial"/>
                <w:b/>
                <w:color w:val="000000"/>
                <w:sz w:val="24"/>
                <w:szCs w:val="24"/>
              </w:rPr>
            </w:pPr>
            <w:r w:rsidRPr="00FD01F4">
              <w:rPr>
                <w:rFonts w:ascii="Arial" w:hAnsi="Arial" w:cs="Arial"/>
                <w:b/>
                <w:color w:val="000000"/>
                <w:sz w:val="24"/>
                <w:szCs w:val="24"/>
              </w:rPr>
              <w:t>Código</w:t>
            </w:r>
          </w:p>
        </w:tc>
        <w:tc>
          <w:tcPr>
            <w:tcW w:w="6536" w:type="dxa"/>
          </w:tcPr>
          <w:p w:rsidR="00A43DA3" w:rsidRPr="00FD01F4" w:rsidRDefault="00A43DA3" w:rsidP="006551AC">
            <w:pPr>
              <w:rPr>
                <w:rFonts w:ascii="Arial" w:hAnsi="Arial" w:cs="Arial"/>
                <w:b/>
                <w:color w:val="000000"/>
                <w:sz w:val="24"/>
                <w:szCs w:val="24"/>
              </w:rPr>
            </w:pPr>
            <w:r>
              <w:rPr>
                <w:rFonts w:ascii="Arial" w:hAnsi="Arial" w:cs="Arial"/>
                <w:color w:val="000000"/>
                <w:sz w:val="24"/>
                <w:szCs w:val="24"/>
              </w:rPr>
              <w:t>CN_07_11</w:t>
            </w:r>
            <w:r w:rsidRPr="00FD01F4">
              <w:rPr>
                <w:rFonts w:ascii="Arial" w:hAnsi="Arial" w:cs="Arial"/>
                <w:color w:val="000000"/>
                <w:sz w:val="24"/>
                <w:szCs w:val="24"/>
              </w:rPr>
              <w:t xml:space="preserve"> </w:t>
            </w:r>
            <w:r>
              <w:rPr>
                <w:rFonts w:ascii="Arial" w:hAnsi="Arial" w:cs="Arial"/>
                <w:color w:val="000000"/>
                <w:sz w:val="24"/>
                <w:szCs w:val="24"/>
              </w:rPr>
              <w:t>_REC160</w:t>
            </w:r>
          </w:p>
        </w:tc>
      </w:tr>
      <w:tr w:rsidR="00A43DA3" w:rsidRPr="00FD01F4" w:rsidTr="006551AC">
        <w:tc>
          <w:tcPr>
            <w:tcW w:w="2518" w:type="dxa"/>
          </w:tcPr>
          <w:p w:rsidR="00A43DA3" w:rsidRPr="00FD01F4" w:rsidRDefault="00A43DA3" w:rsidP="006551AC">
            <w:pPr>
              <w:rPr>
                <w:rFonts w:ascii="Arial" w:hAnsi="Arial" w:cs="Arial"/>
                <w:color w:val="000000"/>
                <w:sz w:val="24"/>
                <w:szCs w:val="24"/>
              </w:rPr>
            </w:pPr>
            <w:r w:rsidRPr="00FD01F4">
              <w:rPr>
                <w:rFonts w:ascii="Arial" w:hAnsi="Arial" w:cs="Arial"/>
                <w:b/>
                <w:color w:val="000000"/>
                <w:sz w:val="24"/>
                <w:szCs w:val="24"/>
              </w:rPr>
              <w:t>Ubicación en Aula Planeta</w:t>
            </w:r>
          </w:p>
        </w:tc>
        <w:tc>
          <w:tcPr>
            <w:tcW w:w="6536" w:type="dxa"/>
          </w:tcPr>
          <w:p w:rsidR="00A43DA3" w:rsidRPr="00FD01F4" w:rsidRDefault="00A43DA3" w:rsidP="00A43DA3">
            <w:pPr>
              <w:rPr>
                <w:rFonts w:ascii="Arial" w:hAnsi="Arial" w:cs="Arial"/>
                <w:color w:val="000000"/>
                <w:sz w:val="24"/>
                <w:szCs w:val="24"/>
              </w:rPr>
            </w:pPr>
            <w:r>
              <w:rPr>
                <w:rFonts w:ascii="Arial" w:hAnsi="Arial" w:cs="Arial"/>
                <w:color w:val="000000"/>
                <w:sz w:val="24"/>
                <w:szCs w:val="24"/>
              </w:rPr>
              <w:t>2ESO/ciencias naturales/la fuerza y la presión/sistemas de fuerzas/ejercitación y competencias/ practica/estudio de las fuerzas y sus características</w:t>
            </w:r>
          </w:p>
        </w:tc>
      </w:tr>
      <w:tr w:rsidR="00A43DA3" w:rsidRPr="00FD01F4" w:rsidTr="006551AC">
        <w:tc>
          <w:tcPr>
            <w:tcW w:w="2518" w:type="dxa"/>
          </w:tcPr>
          <w:p w:rsidR="00A43DA3" w:rsidRPr="00FD01F4" w:rsidRDefault="00A43DA3" w:rsidP="006551AC">
            <w:pPr>
              <w:rPr>
                <w:rFonts w:ascii="Arial" w:hAnsi="Arial" w:cs="Arial"/>
                <w:color w:val="000000"/>
                <w:sz w:val="24"/>
                <w:szCs w:val="24"/>
              </w:rPr>
            </w:pPr>
            <w:r w:rsidRPr="00FD01F4">
              <w:rPr>
                <w:rFonts w:ascii="Arial" w:hAnsi="Arial" w:cs="Arial"/>
                <w:b/>
                <w:color w:val="000000"/>
                <w:sz w:val="24"/>
                <w:szCs w:val="24"/>
              </w:rPr>
              <w:t>Cambio (descripción o capturas de pantallas)</w:t>
            </w:r>
          </w:p>
        </w:tc>
        <w:tc>
          <w:tcPr>
            <w:tcW w:w="6536" w:type="dxa"/>
          </w:tcPr>
          <w:p w:rsidR="00A43DA3" w:rsidRDefault="00A43DA3" w:rsidP="006551AC">
            <w:pPr>
              <w:rPr>
                <w:rFonts w:ascii="Arial" w:hAnsi="Arial" w:cs="Arial"/>
                <w:color w:val="000000"/>
                <w:sz w:val="24"/>
                <w:szCs w:val="24"/>
              </w:rPr>
            </w:pPr>
            <w:r>
              <w:rPr>
                <w:noProof/>
                <w:lang w:val="es-ES" w:eastAsia="es-ES"/>
              </w:rPr>
              <w:drawing>
                <wp:anchor distT="0" distB="0" distL="114300" distR="114300" simplePos="0" relativeHeight="251681792" behindDoc="0" locked="0" layoutInCell="1" allowOverlap="1" wp14:anchorId="1047FDB9" wp14:editId="34DD59E1">
                  <wp:simplePos x="0" y="0"/>
                  <wp:positionH relativeFrom="column">
                    <wp:posOffset>2060575</wp:posOffset>
                  </wp:positionH>
                  <wp:positionV relativeFrom="paragraph">
                    <wp:posOffset>75565</wp:posOffset>
                  </wp:positionV>
                  <wp:extent cx="1809750" cy="1243330"/>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3224" t="21726" r="46877" b="17320"/>
                          <a:stretch/>
                        </pic:blipFill>
                        <pic:spPr bwMode="auto">
                          <a:xfrm>
                            <a:off x="0" y="0"/>
                            <a:ext cx="1809750" cy="1243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82816" behindDoc="0" locked="0" layoutInCell="1" allowOverlap="1" wp14:anchorId="2ACDE501" wp14:editId="37D73027">
                  <wp:simplePos x="0" y="0"/>
                  <wp:positionH relativeFrom="column">
                    <wp:posOffset>41275</wp:posOffset>
                  </wp:positionH>
                  <wp:positionV relativeFrom="paragraph">
                    <wp:posOffset>55245</wp:posOffset>
                  </wp:positionV>
                  <wp:extent cx="1915160" cy="1266825"/>
                  <wp:effectExtent l="0" t="0" r="8890" b="952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19916" r="46877" b="17622"/>
                          <a:stretch/>
                        </pic:blipFill>
                        <pic:spPr bwMode="auto">
                          <a:xfrm>
                            <a:off x="0" y="0"/>
                            <a:ext cx="1915160" cy="1266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3DA3" w:rsidRDefault="00A43DA3" w:rsidP="006551AC">
            <w:pPr>
              <w:rPr>
                <w:rFonts w:ascii="Arial" w:hAnsi="Arial" w:cs="Arial"/>
                <w:color w:val="000000"/>
                <w:sz w:val="24"/>
                <w:szCs w:val="24"/>
              </w:rPr>
            </w:pPr>
          </w:p>
          <w:p w:rsidR="00A43DA3" w:rsidRDefault="00A43DA3" w:rsidP="006551AC">
            <w:pPr>
              <w:rPr>
                <w:rFonts w:ascii="Arial" w:hAnsi="Arial" w:cs="Arial"/>
                <w:color w:val="000000"/>
                <w:sz w:val="24"/>
                <w:szCs w:val="24"/>
              </w:rPr>
            </w:pPr>
          </w:p>
          <w:p w:rsidR="00A43DA3" w:rsidRDefault="00A43DA3" w:rsidP="006551AC">
            <w:pPr>
              <w:rPr>
                <w:rFonts w:ascii="Arial" w:hAnsi="Arial" w:cs="Arial"/>
                <w:color w:val="000000"/>
                <w:sz w:val="24"/>
                <w:szCs w:val="24"/>
              </w:rPr>
            </w:pPr>
          </w:p>
          <w:p w:rsidR="00A43DA3" w:rsidRDefault="00A43DA3" w:rsidP="006551AC">
            <w:pPr>
              <w:rPr>
                <w:rFonts w:ascii="Arial" w:hAnsi="Arial" w:cs="Arial"/>
                <w:color w:val="000000"/>
                <w:sz w:val="24"/>
                <w:szCs w:val="24"/>
              </w:rPr>
            </w:pPr>
          </w:p>
          <w:p w:rsidR="00A43DA3" w:rsidRDefault="00A43DA3" w:rsidP="006551AC">
            <w:pPr>
              <w:rPr>
                <w:rFonts w:ascii="Arial" w:hAnsi="Arial" w:cs="Arial"/>
                <w:color w:val="000000"/>
                <w:sz w:val="24"/>
                <w:szCs w:val="24"/>
              </w:rPr>
            </w:pPr>
          </w:p>
          <w:p w:rsidR="00A43DA3" w:rsidRDefault="00A43DA3" w:rsidP="006551AC">
            <w:pPr>
              <w:rPr>
                <w:rFonts w:ascii="Arial" w:hAnsi="Arial" w:cs="Arial"/>
                <w:color w:val="000000"/>
                <w:sz w:val="24"/>
                <w:szCs w:val="24"/>
              </w:rPr>
            </w:pPr>
          </w:p>
          <w:p w:rsidR="00A43DA3" w:rsidRPr="00FD01F4" w:rsidRDefault="00A43DA3" w:rsidP="006551AC">
            <w:pPr>
              <w:rPr>
                <w:rFonts w:ascii="Arial" w:hAnsi="Arial" w:cs="Arial"/>
                <w:color w:val="000000"/>
                <w:sz w:val="24"/>
                <w:szCs w:val="24"/>
              </w:rPr>
            </w:pPr>
          </w:p>
        </w:tc>
      </w:tr>
      <w:tr w:rsidR="00A43DA3" w:rsidRPr="00FD01F4" w:rsidTr="006551AC">
        <w:tc>
          <w:tcPr>
            <w:tcW w:w="2518" w:type="dxa"/>
          </w:tcPr>
          <w:p w:rsidR="00A43DA3" w:rsidRPr="00FD01F4" w:rsidRDefault="00A43DA3" w:rsidP="006551AC">
            <w:pPr>
              <w:rPr>
                <w:rFonts w:ascii="Arial" w:hAnsi="Arial" w:cs="Arial"/>
                <w:b/>
                <w:color w:val="000000"/>
                <w:sz w:val="24"/>
                <w:szCs w:val="24"/>
              </w:rPr>
            </w:pPr>
            <w:r w:rsidRPr="00FD01F4">
              <w:rPr>
                <w:rFonts w:ascii="Arial" w:hAnsi="Arial" w:cs="Arial"/>
                <w:b/>
                <w:color w:val="000000"/>
                <w:sz w:val="24"/>
                <w:szCs w:val="24"/>
              </w:rPr>
              <w:t>Título</w:t>
            </w:r>
          </w:p>
        </w:tc>
        <w:tc>
          <w:tcPr>
            <w:tcW w:w="6536" w:type="dxa"/>
          </w:tcPr>
          <w:p w:rsidR="00A43DA3" w:rsidRPr="00FD01F4" w:rsidRDefault="00A43DA3" w:rsidP="006551AC">
            <w:pPr>
              <w:rPr>
                <w:rFonts w:ascii="Arial" w:hAnsi="Arial" w:cs="Arial"/>
                <w:color w:val="000000"/>
                <w:sz w:val="24"/>
                <w:szCs w:val="24"/>
              </w:rPr>
            </w:pPr>
            <w:r>
              <w:rPr>
                <w:rFonts w:ascii="Arial" w:hAnsi="Arial" w:cs="Arial"/>
                <w:color w:val="000000"/>
                <w:sz w:val="24"/>
                <w:szCs w:val="24"/>
              </w:rPr>
              <w:t>Competencias: Estudio de las fuerzas y sus características</w:t>
            </w:r>
          </w:p>
        </w:tc>
      </w:tr>
      <w:tr w:rsidR="00A43DA3" w:rsidRPr="00FD01F4" w:rsidTr="006551AC">
        <w:tc>
          <w:tcPr>
            <w:tcW w:w="2518" w:type="dxa"/>
          </w:tcPr>
          <w:p w:rsidR="00A43DA3" w:rsidRPr="00FD01F4" w:rsidRDefault="00A43DA3" w:rsidP="006551AC">
            <w:pPr>
              <w:rPr>
                <w:rFonts w:ascii="Arial" w:hAnsi="Arial" w:cs="Arial"/>
                <w:b/>
                <w:color w:val="000000"/>
                <w:sz w:val="24"/>
                <w:szCs w:val="24"/>
              </w:rPr>
            </w:pPr>
            <w:r w:rsidRPr="00FD01F4">
              <w:rPr>
                <w:rFonts w:ascii="Arial" w:hAnsi="Arial" w:cs="Arial"/>
                <w:b/>
                <w:color w:val="000000"/>
                <w:sz w:val="24"/>
                <w:szCs w:val="24"/>
              </w:rPr>
              <w:t>Descripción</w:t>
            </w:r>
          </w:p>
        </w:tc>
        <w:tc>
          <w:tcPr>
            <w:tcW w:w="6536" w:type="dxa"/>
          </w:tcPr>
          <w:p w:rsidR="00A43DA3" w:rsidRPr="00FD01F4" w:rsidRDefault="00A43DA3">
            <w:pPr>
              <w:rPr>
                <w:rFonts w:ascii="Arial" w:hAnsi="Arial" w:cs="Arial"/>
                <w:color w:val="000000"/>
                <w:sz w:val="24"/>
                <w:szCs w:val="24"/>
              </w:rPr>
            </w:pPr>
            <w:r>
              <w:rPr>
                <w:rFonts w:ascii="Arial" w:hAnsi="Arial" w:cs="Arial"/>
                <w:color w:val="000000"/>
                <w:sz w:val="24"/>
                <w:szCs w:val="24"/>
              </w:rPr>
              <w:t xml:space="preserve">Actividad que propone un experimento para realizar una </w:t>
            </w:r>
            <w:del w:id="833" w:author="napoleon melo chavarro" w:date="2015-03-30T14:36:00Z">
              <w:r w:rsidDel="0095706D">
                <w:rPr>
                  <w:rFonts w:ascii="Arial" w:hAnsi="Arial" w:cs="Arial"/>
                  <w:color w:val="000000"/>
                  <w:sz w:val="24"/>
                  <w:szCs w:val="24"/>
                </w:rPr>
                <w:lastRenderedPageBreak/>
                <w:delText xml:space="preserve">una </w:delText>
              </w:r>
            </w:del>
            <w:r>
              <w:rPr>
                <w:rFonts w:ascii="Arial" w:hAnsi="Arial" w:cs="Arial"/>
                <w:color w:val="000000"/>
                <w:sz w:val="24"/>
                <w:szCs w:val="24"/>
              </w:rPr>
              <w:t>representación gráfica de cómo actúan las fuerzas.</w:t>
            </w:r>
          </w:p>
        </w:tc>
      </w:tr>
    </w:tbl>
    <w:p w:rsidR="00A43DA3" w:rsidDel="00AB72B9" w:rsidRDefault="00A43DA3" w:rsidP="00F057BC">
      <w:pPr>
        <w:shd w:val="clear" w:color="auto" w:fill="FFFFFF"/>
        <w:spacing w:before="100" w:beforeAutospacing="1" w:after="100" w:afterAutospacing="1"/>
        <w:rPr>
          <w:del w:id="834" w:author="napoleon melo chavarro" w:date="2015-03-30T15:25:00Z"/>
          <w:rFonts w:ascii="Arial" w:eastAsia="Times New Roman" w:hAnsi="Arial" w:cs="Arial"/>
          <w:color w:val="FF0000"/>
          <w:lang w:val="es-ES" w:eastAsia="es-CO"/>
        </w:rPr>
      </w:pPr>
    </w:p>
    <w:p w:rsidR="00A43DA3" w:rsidRDefault="00A43DA3" w:rsidP="00F057BC">
      <w:pPr>
        <w:shd w:val="clear" w:color="auto" w:fill="FFFFFF"/>
        <w:spacing w:before="100" w:beforeAutospacing="1" w:after="100" w:afterAutospacing="1"/>
        <w:rPr>
          <w:rFonts w:ascii="Arial" w:eastAsia="Times New Roman" w:hAnsi="Arial" w:cs="Arial"/>
          <w:color w:val="FF0000"/>
          <w:lang w:val="es-ES" w:eastAsia="es-CO"/>
        </w:rPr>
      </w:pPr>
    </w:p>
    <w:tbl>
      <w:tblPr>
        <w:tblStyle w:val="Tablaconcuadrcula"/>
        <w:tblW w:w="0" w:type="auto"/>
        <w:tblLook w:val="04A0" w:firstRow="1" w:lastRow="0" w:firstColumn="1" w:lastColumn="0" w:noHBand="0" w:noVBand="1"/>
      </w:tblPr>
      <w:tblGrid>
        <w:gridCol w:w="2477"/>
        <w:gridCol w:w="6351"/>
      </w:tblGrid>
      <w:tr w:rsidR="00A43DA3" w:rsidRPr="00FD01F4" w:rsidTr="00A43DA3">
        <w:tc>
          <w:tcPr>
            <w:tcW w:w="8828" w:type="dxa"/>
            <w:gridSpan w:val="2"/>
            <w:shd w:val="clear" w:color="auto" w:fill="000000" w:themeFill="text1"/>
          </w:tcPr>
          <w:p w:rsidR="00A43DA3" w:rsidRPr="00FD01F4" w:rsidRDefault="00A43DA3" w:rsidP="006551AC">
            <w:pPr>
              <w:jc w:val="center"/>
              <w:rPr>
                <w:rFonts w:ascii="Arial" w:hAnsi="Arial" w:cs="Arial"/>
                <w:b/>
                <w:color w:val="FFFFFF" w:themeColor="background1"/>
                <w:sz w:val="24"/>
                <w:szCs w:val="24"/>
              </w:rPr>
            </w:pPr>
            <w:r w:rsidRPr="00FD01F4">
              <w:rPr>
                <w:rFonts w:ascii="Arial" w:hAnsi="Arial" w:cs="Arial"/>
                <w:b/>
                <w:color w:val="FFFFFF" w:themeColor="background1"/>
                <w:sz w:val="24"/>
                <w:szCs w:val="24"/>
              </w:rPr>
              <w:t>Practica: recurso aprovechado</w:t>
            </w:r>
          </w:p>
        </w:tc>
      </w:tr>
      <w:tr w:rsidR="00A43DA3" w:rsidRPr="00FD01F4" w:rsidTr="00A43DA3">
        <w:tc>
          <w:tcPr>
            <w:tcW w:w="2477" w:type="dxa"/>
          </w:tcPr>
          <w:p w:rsidR="00A43DA3" w:rsidRPr="00FD01F4" w:rsidRDefault="00A43DA3" w:rsidP="006551AC">
            <w:pPr>
              <w:rPr>
                <w:rFonts w:ascii="Arial" w:hAnsi="Arial" w:cs="Arial"/>
                <w:b/>
                <w:color w:val="000000"/>
                <w:sz w:val="24"/>
                <w:szCs w:val="24"/>
              </w:rPr>
            </w:pPr>
            <w:r w:rsidRPr="00FD01F4">
              <w:rPr>
                <w:rFonts w:ascii="Arial" w:hAnsi="Arial" w:cs="Arial"/>
                <w:b/>
                <w:color w:val="000000"/>
                <w:sz w:val="24"/>
                <w:szCs w:val="24"/>
              </w:rPr>
              <w:t>Código</w:t>
            </w:r>
          </w:p>
        </w:tc>
        <w:tc>
          <w:tcPr>
            <w:tcW w:w="6351" w:type="dxa"/>
          </w:tcPr>
          <w:p w:rsidR="00A43DA3" w:rsidRPr="00FD01F4" w:rsidRDefault="00A43DA3" w:rsidP="006551AC">
            <w:pPr>
              <w:rPr>
                <w:rFonts w:ascii="Arial" w:hAnsi="Arial" w:cs="Arial"/>
                <w:b/>
                <w:color w:val="000000"/>
                <w:sz w:val="24"/>
                <w:szCs w:val="24"/>
              </w:rPr>
            </w:pPr>
            <w:r>
              <w:rPr>
                <w:rFonts w:ascii="Arial" w:hAnsi="Arial" w:cs="Arial"/>
                <w:color w:val="000000"/>
                <w:sz w:val="24"/>
                <w:szCs w:val="24"/>
              </w:rPr>
              <w:t>CN_07_11</w:t>
            </w:r>
            <w:r w:rsidRPr="00FD01F4">
              <w:rPr>
                <w:rFonts w:ascii="Arial" w:hAnsi="Arial" w:cs="Arial"/>
                <w:color w:val="000000"/>
                <w:sz w:val="24"/>
                <w:szCs w:val="24"/>
              </w:rPr>
              <w:t xml:space="preserve"> </w:t>
            </w:r>
            <w:r w:rsidR="006551AC">
              <w:rPr>
                <w:rFonts w:ascii="Arial" w:hAnsi="Arial" w:cs="Arial"/>
                <w:color w:val="000000"/>
                <w:sz w:val="24"/>
                <w:szCs w:val="24"/>
              </w:rPr>
              <w:t>_REC17</w:t>
            </w:r>
            <w:r>
              <w:rPr>
                <w:rFonts w:ascii="Arial" w:hAnsi="Arial" w:cs="Arial"/>
                <w:color w:val="000000"/>
                <w:sz w:val="24"/>
                <w:szCs w:val="24"/>
              </w:rPr>
              <w:t>0</w:t>
            </w:r>
          </w:p>
        </w:tc>
      </w:tr>
      <w:tr w:rsidR="00A43DA3" w:rsidRPr="00FD01F4" w:rsidTr="00A43DA3">
        <w:tc>
          <w:tcPr>
            <w:tcW w:w="2477" w:type="dxa"/>
          </w:tcPr>
          <w:p w:rsidR="00A43DA3" w:rsidRPr="00FD01F4" w:rsidRDefault="00A43DA3" w:rsidP="006551AC">
            <w:pPr>
              <w:rPr>
                <w:rFonts w:ascii="Arial" w:hAnsi="Arial" w:cs="Arial"/>
                <w:color w:val="000000"/>
                <w:sz w:val="24"/>
                <w:szCs w:val="24"/>
              </w:rPr>
            </w:pPr>
            <w:r w:rsidRPr="00FD01F4">
              <w:rPr>
                <w:rFonts w:ascii="Arial" w:hAnsi="Arial" w:cs="Arial"/>
                <w:b/>
                <w:color w:val="000000"/>
                <w:sz w:val="24"/>
                <w:szCs w:val="24"/>
              </w:rPr>
              <w:t>Ubicación en Aula Planeta</w:t>
            </w:r>
          </w:p>
        </w:tc>
        <w:tc>
          <w:tcPr>
            <w:tcW w:w="6351" w:type="dxa"/>
          </w:tcPr>
          <w:p w:rsidR="00A43DA3" w:rsidRPr="00FD01F4" w:rsidRDefault="00C8317F" w:rsidP="00C8317F">
            <w:pPr>
              <w:rPr>
                <w:rFonts w:ascii="Arial" w:hAnsi="Arial" w:cs="Arial"/>
                <w:color w:val="000000"/>
                <w:sz w:val="24"/>
                <w:szCs w:val="24"/>
              </w:rPr>
            </w:pPr>
            <w:r>
              <w:rPr>
                <w:rFonts w:ascii="Arial" w:hAnsi="Arial" w:cs="Arial"/>
                <w:color w:val="000000"/>
                <w:sz w:val="24"/>
                <w:szCs w:val="24"/>
              </w:rPr>
              <w:t>2ESO/ciencias naturales/la fuerza y la presión/sistemas de fuerzas/ejercitación y competencias/ practica/comprobación del principio de Arquímedes</w:t>
            </w:r>
          </w:p>
        </w:tc>
      </w:tr>
      <w:tr w:rsidR="00A43DA3" w:rsidRPr="00FD01F4" w:rsidTr="00A43DA3">
        <w:tc>
          <w:tcPr>
            <w:tcW w:w="2477" w:type="dxa"/>
          </w:tcPr>
          <w:p w:rsidR="00A43DA3" w:rsidRPr="00FD01F4" w:rsidRDefault="00A43DA3" w:rsidP="006551AC">
            <w:pPr>
              <w:rPr>
                <w:rFonts w:ascii="Arial" w:hAnsi="Arial" w:cs="Arial"/>
                <w:color w:val="000000"/>
                <w:sz w:val="24"/>
                <w:szCs w:val="24"/>
              </w:rPr>
            </w:pPr>
            <w:r w:rsidRPr="00FD01F4">
              <w:rPr>
                <w:rFonts w:ascii="Arial" w:hAnsi="Arial" w:cs="Arial"/>
                <w:b/>
                <w:color w:val="000000"/>
                <w:sz w:val="24"/>
                <w:szCs w:val="24"/>
              </w:rPr>
              <w:t>Cambio (descripción o capturas de pantallas)</w:t>
            </w:r>
          </w:p>
        </w:tc>
        <w:tc>
          <w:tcPr>
            <w:tcW w:w="6351" w:type="dxa"/>
          </w:tcPr>
          <w:p w:rsidR="00A43DA3" w:rsidRDefault="00C8317F" w:rsidP="006551AC">
            <w:pPr>
              <w:rPr>
                <w:rFonts w:ascii="Arial" w:hAnsi="Arial" w:cs="Arial"/>
                <w:color w:val="000000"/>
                <w:sz w:val="24"/>
                <w:szCs w:val="24"/>
              </w:rPr>
            </w:pPr>
            <w:r>
              <w:rPr>
                <w:noProof/>
                <w:lang w:val="es-ES" w:eastAsia="es-ES"/>
              </w:rPr>
              <w:drawing>
                <wp:anchor distT="0" distB="0" distL="114300" distR="114300" simplePos="0" relativeHeight="251684864" behindDoc="0" locked="0" layoutInCell="1" allowOverlap="1" wp14:anchorId="703172EB" wp14:editId="3412949D">
                  <wp:simplePos x="0" y="0"/>
                  <wp:positionH relativeFrom="column">
                    <wp:posOffset>1923415</wp:posOffset>
                  </wp:positionH>
                  <wp:positionV relativeFrom="paragraph">
                    <wp:posOffset>62865</wp:posOffset>
                  </wp:positionV>
                  <wp:extent cx="1880878" cy="1190625"/>
                  <wp:effectExtent l="0" t="0" r="508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679" t="21424" r="45859" b="18407"/>
                          <a:stretch/>
                        </pic:blipFill>
                        <pic:spPr bwMode="auto">
                          <a:xfrm>
                            <a:off x="0" y="0"/>
                            <a:ext cx="1880878" cy="1190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83840" behindDoc="0" locked="0" layoutInCell="1" allowOverlap="1" wp14:anchorId="47DC0C99" wp14:editId="5FDC20F2">
                  <wp:simplePos x="0" y="0"/>
                  <wp:positionH relativeFrom="column">
                    <wp:posOffset>-10160</wp:posOffset>
                  </wp:positionH>
                  <wp:positionV relativeFrom="paragraph">
                    <wp:posOffset>91440</wp:posOffset>
                  </wp:positionV>
                  <wp:extent cx="1860103" cy="1209675"/>
                  <wp:effectExtent l="0" t="0" r="698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018" t="21726" r="47047" b="18226"/>
                          <a:stretch/>
                        </pic:blipFill>
                        <pic:spPr bwMode="auto">
                          <a:xfrm>
                            <a:off x="0" y="0"/>
                            <a:ext cx="1860103" cy="120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317F" w:rsidRDefault="00C8317F" w:rsidP="006551AC">
            <w:pPr>
              <w:rPr>
                <w:rFonts w:ascii="Arial" w:hAnsi="Arial" w:cs="Arial"/>
                <w:color w:val="000000"/>
                <w:sz w:val="24"/>
                <w:szCs w:val="24"/>
              </w:rPr>
            </w:pPr>
          </w:p>
          <w:p w:rsidR="00C8317F" w:rsidRDefault="00C8317F" w:rsidP="006551AC">
            <w:pPr>
              <w:rPr>
                <w:rFonts w:ascii="Arial" w:hAnsi="Arial" w:cs="Arial"/>
                <w:color w:val="000000"/>
                <w:sz w:val="24"/>
                <w:szCs w:val="24"/>
              </w:rPr>
            </w:pPr>
          </w:p>
          <w:p w:rsidR="00C8317F" w:rsidRDefault="00C8317F" w:rsidP="006551AC">
            <w:pPr>
              <w:rPr>
                <w:rFonts w:ascii="Arial" w:hAnsi="Arial" w:cs="Arial"/>
                <w:color w:val="000000"/>
                <w:sz w:val="24"/>
                <w:szCs w:val="24"/>
              </w:rPr>
            </w:pPr>
          </w:p>
          <w:p w:rsidR="00C8317F" w:rsidRDefault="00C8317F" w:rsidP="006551AC">
            <w:pPr>
              <w:rPr>
                <w:rFonts w:ascii="Arial" w:hAnsi="Arial" w:cs="Arial"/>
                <w:color w:val="000000"/>
                <w:sz w:val="24"/>
                <w:szCs w:val="24"/>
              </w:rPr>
            </w:pPr>
          </w:p>
          <w:p w:rsidR="00C8317F" w:rsidRDefault="00C8317F" w:rsidP="006551AC">
            <w:pPr>
              <w:rPr>
                <w:rFonts w:ascii="Arial" w:hAnsi="Arial" w:cs="Arial"/>
                <w:color w:val="000000"/>
                <w:sz w:val="24"/>
                <w:szCs w:val="24"/>
              </w:rPr>
            </w:pPr>
          </w:p>
          <w:p w:rsidR="00C8317F" w:rsidRDefault="00C8317F" w:rsidP="006551AC">
            <w:pPr>
              <w:rPr>
                <w:rFonts w:ascii="Arial" w:hAnsi="Arial" w:cs="Arial"/>
                <w:color w:val="000000"/>
                <w:sz w:val="24"/>
                <w:szCs w:val="24"/>
              </w:rPr>
            </w:pPr>
          </w:p>
          <w:p w:rsidR="00C8317F" w:rsidRPr="00FD01F4" w:rsidRDefault="00C8317F" w:rsidP="006551AC">
            <w:pPr>
              <w:rPr>
                <w:rFonts w:ascii="Arial" w:hAnsi="Arial" w:cs="Arial"/>
                <w:color w:val="000000"/>
                <w:sz w:val="24"/>
                <w:szCs w:val="24"/>
              </w:rPr>
            </w:pPr>
          </w:p>
        </w:tc>
      </w:tr>
      <w:tr w:rsidR="00A43DA3" w:rsidRPr="00FD01F4" w:rsidTr="00A43DA3">
        <w:tc>
          <w:tcPr>
            <w:tcW w:w="2477" w:type="dxa"/>
          </w:tcPr>
          <w:p w:rsidR="00A43DA3" w:rsidRPr="00FD01F4" w:rsidRDefault="00C8317F" w:rsidP="006551AC">
            <w:pPr>
              <w:rPr>
                <w:rFonts w:ascii="Arial" w:hAnsi="Arial" w:cs="Arial"/>
                <w:b/>
                <w:color w:val="000000"/>
                <w:sz w:val="24"/>
                <w:szCs w:val="24"/>
              </w:rPr>
            </w:pPr>
            <w:r>
              <w:rPr>
                <w:rFonts w:ascii="Arial" w:hAnsi="Arial" w:cs="Arial"/>
                <w:b/>
                <w:color w:val="000000"/>
                <w:sz w:val="24"/>
                <w:szCs w:val="24"/>
              </w:rPr>
              <w:t>Título</w:t>
            </w:r>
          </w:p>
        </w:tc>
        <w:tc>
          <w:tcPr>
            <w:tcW w:w="6351" w:type="dxa"/>
          </w:tcPr>
          <w:p w:rsidR="00A43DA3" w:rsidRPr="00FD01F4" w:rsidRDefault="00C8317F" w:rsidP="006551AC">
            <w:pPr>
              <w:rPr>
                <w:rFonts w:ascii="Arial" w:hAnsi="Arial" w:cs="Arial"/>
                <w:color w:val="000000"/>
                <w:sz w:val="24"/>
                <w:szCs w:val="24"/>
              </w:rPr>
            </w:pPr>
            <w:r>
              <w:rPr>
                <w:rFonts w:ascii="Arial" w:hAnsi="Arial" w:cs="Arial"/>
                <w:color w:val="000000"/>
                <w:sz w:val="24"/>
                <w:szCs w:val="24"/>
              </w:rPr>
              <w:t>Competencias: Comprobación del principio de Arquímedes</w:t>
            </w:r>
          </w:p>
        </w:tc>
      </w:tr>
      <w:tr w:rsidR="00A43DA3" w:rsidRPr="00FD01F4" w:rsidTr="00A43DA3">
        <w:tc>
          <w:tcPr>
            <w:tcW w:w="2477" w:type="dxa"/>
          </w:tcPr>
          <w:p w:rsidR="00A43DA3" w:rsidRPr="00FD01F4" w:rsidRDefault="00C8317F" w:rsidP="006551AC">
            <w:pPr>
              <w:rPr>
                <w:rFonts w:ascii="Arial" w:hAnsi="Arial" w:cs="Arial"/>
                <w:b/>
                <w:color w:val="000000"/>
                <w:sz w:val="24"/>
                <w:szCs w:val="24"/>
              </w:rPr>
            </w:pPr>
            <w:r>
              <w:rPr>
                <w:rFonts w:ascii="Arial" w:hAnsi="Arial" w:cs="Arial"/>
                <w:b/>
                <w:color w:val="000000"/>
                <w:sz w:val="24"/>
                <w:szCs w:val="24"/>
              </w:rPr>
              <w:t>Descripción</w:t>
            </w:r>
          </w:p>
        </w:tc>
        <w:tc>
          <w:tcPr>
            <w:tcW w:w="6351" w:type="dxa"/>
          </w:tcPr>
          <w:p w:rsidR="00A43DA3" w:rsidRPr="00FD01F4" w:rsidRDefault="00C8317F" w:rsidP="006551AC">
            <w:pPr>
              <w:rPr>
                <w:rFonts w:ascii="Arial" w:hAnsi="Arial" w:cs="Arial"/>
                <w:color w:val="000000"/>
                <w:sz w:val="24"/>
                <w:szCs w:val="24"/>
              </w:rPr>
            </w:pPr>
            <w:r>
              <w:rPr>
                <w:rFonts w:ascii="Arial" w:hAnsi="Arial" w:cs="Arial"/>
                <w:color w:val="000000"/>
                <w:sz w:val="24"/>
                <w:szCs w:val="24"/>
              </w:rPr>
              <w:t>Actividad que propone un experimento para comprobar cómo funciona de forma práctica el principio de Arquímedes</w:t>
            </w:r>
          </w:p>
        </w:tc>
      </w:tr>
    </w:tbl>
    <w:p w:rsidR="00A43DA3" w:rsidRDefault="00A43DA3" w:rsidP="00F057BC">
      <w:pPr>
        <w:shd w:val="clear" w:color="auto" w:fill="FFFFFF"/>
        <w:spacing w:before="100" w:beforeAutospacing="1" w:after="100" w:afterAutospacing="1"/>
        <w:rPr>
          <w:rFonts w:ascii="Arial" w:eastAsia="Times New Roman" w:hAnsi="Arial" w:cs="Arial"/>
          <w:color w:val="FF0000"/>
          <w:lang w:val="es-ES" w:eastAsia="es-CO"/>
        </w:rPr>
      </w:pPr>
    </w:p>
    <w:tbl>
      <w:tblPr>
        <w:tblStyle w:val="Tablaconcuadrcula"/>
        <w:tblW w:w="0" w:type="auto"/>
        <w:tblLook w:val="04A0" w:firstRow="1" w:lastRow="0" w:firstColumn="1" w:lastColumn="0" w:noHBand="0" w:noVBand="1"/>
      </w:tblPr>
      <w:tblGrid>
        <w:gridCol w:w="2518"/>
        <w:gridCol w:w="6536"/>
      </w:tblGrid>
      <w:tr w:rsidR="00A43DA3" w:rsidRPr="00FD01F4" w:rsidTr="006551AC">
        <w:tc>
          <w:tcPr>
            <w:tcW w:w="9054" w:type="dxa"/>
            <w:gridSpan w:val="2"/>
            <w:shd w:val="clear" w:color="auto" w:fill="000000" w:themeFill="text1"/>
          </w:tcPr>
          <w:p w:rsidR="00A43DA3" w:rsidRPr="00FD01F4" w:rsidRDefault="00A43DA3" w:rsidP="006551AC">
            <w:pPr>
              <w:jc w:val="center"/>
              <w:rPr>
                <w:rFonts w:ascii="Arial" w:hAnsi="Arial" w:cs="Arial"/>
                <w:b/>
                <w:color w:val="FFFFFF" w:themeColor="background1"/>
                <w:sz w:val="24"/>
                <w:szCs w:val="24"/>
              </w:rPr>
            </w:pPr>
            <w:r w:rsidRPr="00FD01F4">
              <w:rPr>
                <w:rFonts w:ascii="Arial" w:hAnsi="Arial" w:cs="Arial"/>
                <w:b/>
                <w:color w:val="FFFFFF" w:themeColor="background1"/>
                <w:sz w:val="24"/>
                <w:szCs w:val="24"/>
              </w:rPr>
              <w:t>Practica: recurso aprovechado</w:t>
            </w:r>
          </w:p>
        </w:tc>
      </w:tr>
      <w:tr w:rsidR="00A43DA3" w:rsidRPr="00FD01F4" w:rsidTr="006551AC">
        <w:tc>
          <w:tcPr>
            <w:tcW w:w="2518" w:type="dxa"/>
          </w:tcPr>
          <w:p w:rsidR="00A43DA3" w:rsidRPr="00FD01F4" w:rsidRDefault="00A43DA3" w:rsidP="006551AC">
            <w:pPr>
              <w:rPr>
                <w:rFonts w:ascii="Arial" w:hAnsi="Arial" w:cs="Arial"/>
                <w:b/>
                <w:color w:val="000000"/>
                <w:sz w:val="24"/>
                <w:szCs w:val="24"/>
              </w:rPr>
            </w:pPr>
            <w:r w:rsidRPr="00FD01F4">
              <w:rPr>
                <w:rFonts w:ascii="Arial" w:hAnsi="Arial" w:cs="Arial"/>
                <w:b/>
                <w:color w:val="000000"/>
                <w:sz w:val="24"/>
                <w:szCs w:val="24"/>
              </w:rPr>
              <w:t>Código</w:t>
            </w:r>
          </w:p>
        </w:tc>
        <w:tc>
          <w:tcPr>
            <w:tcW w:w="6536" w:type="dxa"/>
          </w:tcPr>
          <w:p w:rsidR="00A43DA3" w:rsidRPr="00FD01F4" w:rsidRDefault="00A43DA3" w:rsidP="006551AC">
            <w:pPr>
              <w:rPr>
                <w:rFonts w:ascii="Arial" w:hAnsi="Arial" w:cs="Arial"/>
                <w:b/>
                <w:color w:val="000000"/>
                <w:sz w:val="24"/>
                <w:szCs w:val="24"/>
              </w:rPr>
            </w:pPr>
            <w:r>
              <w:rPr>
                <w:rFonts w:ascii="Arial" w:hAnsi="Arial" w:cs="Arial"/>
                <w:color w:val="000000"/>
                <w:sz w:val="24"/>
                <w:szCs w:val="24"/>
              </w:rPr>
              <w:t>CN_07_11</w:t>
            </w:r>
            <w:r w:rsidRPr="00FD01F4">
              <w:rPr>
                <w:rFonts w:ascii="Arial" w:hAnsi="Arial" w:cs="Arial"/>
                <w:color w:val="000000"/>
                <w:sz w:val="24"/>
                <w:szCs w:val="24"/>
              </w:rPr>
              <w:t xml:space="preserve"> </w:t>
            </w:r>
            <w:r w:rsidR="0032512B">
              <w:rPr>
                <w:rFonts w:ascii="Arial" w:hAnsi="Arial" w:cs="Arial"/>
                <w:color w:val="000000"/>
                <w:sz w:val="24"/>
                <w:szCs w:val="24"/>
              </w:rPr>
              <w:t>_REC18</w:t>
            </w:r>
            <w:r>
              <w:rPr>
                <w:rFonts w:ascii="Arial" w:hAnsi="Arial" w:cs="Arial"/>
                <w:color w:val="000000"/>
                <w:sz w:val="24"/>
                <w:szCs w:val="24"/>
              </w:rPr>
              <w:t>0</w:t>
            </w:r>
          </w:p>
        </w:tc>
      </w:tr>
      <w:tr w:rsidR="00A43DA3" w:rsidRPr="00FD01F4" w:rsidTr="006551AC">
        <w:tc>
          <w:tcPr>
            <w:tcW w:w="2518" w:type="dxa"/>
          </w:tcPr>
          <w:p w:rsidR="00A43DA3" w:rsidRPr="00FD01F4" w:rsidRDefault="00A43DA3" w:rsidP="006551AC">
            <w:pPr>
              <w:rPr>
                <w:rFonts w:ascii="Arial" w:hAnsi="Arial" w:cs="Arial"/>
                <w:color w:val="000000"/>
                <w:sz w:val="24"/>
                <w:szCs w:val="24"/>
              </w:rPr>
            </w:pPr>
            <w:r w:rsidRPr="00FD01F4">
              <w:rPr>
                <w:rFonts w:ascii="Arial" w:hAnsi="Arial" w:cs="Arial"/>
                <w:b/>
                <w:color w:val="000000"/>
                <w:sz w:val="24"/>
                <w:szCs w:val="24"/>
              </w:rPr>
              <w:t>Ubicación en Aula Planeta</w:t>
            </w:r>
          </w:p>
        </w:tc>
        <w:tc>
          <w:tcPr>
            <w:tcW w:w="6536" w:type="dxa"/>
          </w:tcPr>
          <w:p w:rsidR="00A43DA3" w:rsidRPr="00FD01F4" w:rsidRDefault="000108C9" w:rsidP="000108C9">
            <w:pPr>
              <w:rPr>
                <w:rFonts w:ascii="Arial" w:hAnsi="Arial" w:cs="Arial"/>
                <w:color w:val="000000"/>
                <w:sz w:val="24"/>
                <w:szCs w:val="24"/>
              </w:rPr>
            </w:pPr>
            <w:r>
              <w:rPr>
                <w:rFonts w:ascii="Arial" w:hAnsi="Arial" w:cs="Arial"/>
                <w:color w:val="000000"/>
                <w:sz w:val="24"/>
                <w:szCs w:val="24"/>
              </w:rPr>
              <w:t>4</w:t>
            </w:r>
            <w:r w:rsidR="00A43DA3">
              <w:rPr>
                <w:rFonts w:ascii="Arial" w:hAnsi="Arial" w:cs="Arial"/>
                <w:color w:val="000000"/>
                <w:sz w:val="24"/>
                <w:szCs w:val="24"/>
              </w:rPr>
              <w:t>ESO/</w:t>
            </w:r>
            <w:r>
              <w:rPr>
                <w:rFonts w:ascii="Arial" w:hAnsi="Arial" w:cs="Arial"/>
                <w:color w:val="000000"/>
                <w:sz w:val="24"/>
                <w:szCs w:val="24"/>
              </w:rPr>
              <w:t>Física y química/la fuerza</w:t>
            </w:r>
            <w:r w:rsidR="00A43DA3">
              <w:rPr>
                <w:rFonts w:ascii="Arial" w:hAnsi="Arial" w:cs="Arial"/>
                <w:color w:val="000000"/>
                <w:sz w:val="24"/>
                <w:szCs w:val="24"/>
              </w:rPr>
              <w:t>/</w:t>
            </w:r>
            <w:r>
              <w:rPr>
                <w:rFonts w:ascii="Arial" w:hAnsi="Arial" w:cs="Arial"/>
                <w:color w:val="000000"/>
                <w:sz w:val="24"/>
                <w:szCs w:val="24"/>
              </w:rPr>
              <w:t>Ejercitación y competencias</w:t>
            </w:r>
            <w:r w:rsidR="00A43DA3">
              <w:rPr>
                <w:rFonts w:ascii="Arial" w:hAnsi="Arial" w:cs="Arial"/>
                <w:color w:val="000000"/>
                <w:sz w:val="24"/>
                <w:szCs w:val="24"/>
              </w:rPr>
              <w:t>/ practica/</w:t>
            </w:r>
            <w:r>
              <w:rPr>
                <w:rFonts w:ascii="Arial" w:hAnsi="Arial" w:cs="Arial"/>
                <w:color w:val="000000"/>
                <w:sz w:val="24"/>
                <w:szCs w:val="24"/>
              </w:rPr>
              <w:t>Resuelve un crucigrama sobre las fuerzas</w:t>
            </w:r>
          </w:p>
        </w:tc>
      </w:tr>
      <w:tr w:rsidR="00A43DA3" w:rsidRPr="00FD01F4" w:rsidTr="006551AC">
        <w:tc>
          <w:tcPr>
            <w:tcW w:w="2518" w:type="dxa"/>
          </w:tcPr>
          <w:p w:rsidR="00A43DA3" w:rsidRPr="00FD01F4" w:rsidRDefault="00A43DA3" w:rsidP="006551AC">
            <w:pPr>
              <w:rPr>
                <w:rFonts w:ascii="Arial" w:hAnsi="Arial" w:cs="Arial"/>
                <w:color w:val="000000"/>
                <w:sz w:val="24"/>
                <w:szCs w:val="24"/>
              </w:rPr>
            </w:pPr>
            <w:r w:rsidRPr="00FD01F4">
              <w:rPr>
                <w:rFonts w:ascii="Arial" w:hAnsi="Arial" w:cs="Arial"/>
                <w:b/>
                <w:color w:val="000000"/>
                <w:sz w:val="24"/>
                <w:szCs w:val="24"/>
              </w:rPr>
              <w:t>Cambio (descripción o capturas de pantallas)</w:t>
            </w:r>
          </w:p>
        </w:tc>
        <w:tc>
          <w:tcPr>
            <w:tcW w:w="6536" w:type="dxa"/>
          </w:tcPr>
          <w:p w:rsidR="00A43DA3" w:rsidRDefault="004152CF" w:rsidP="006551AC">
            <w:pPr>
              <w:rPr>
                <w:rFonts w:ascii="Arial" w:hAnsi="Arial" w:cs="Arial"/>
                <w:color w:val="000000"/>
                <w:sz w:val="24"/>
                <w:szCs w:val="24"/>
              </w:rPr>
            </w:pPr>
            <w:ins w:id="835" w:author="napoleon melo chavarro" w:date="2015-03-30T15:09:00Z">
              <w:r>
                <w:rPr>
                  <w:noProof/>
                  <w:lang w:val="es-CO" w:eastAsia="es-CO"/>
                </w:rPr>
                <w:pict>
                  <v:shape id="_x0000_s1027" type="#_x0000_t75" style="position:absolute;margin-left:4.5pt;margin-top:3.05pt;width:182.35pt;height:70.5pt;z-index:251692032;mso-position-horizontal-relative:text;mso-position-vertical-relative:text">
                    <v:imagedata r:id="rId52" o:title=""/>
                  </v:shape>
                  <o:OLEObject Type="Embed" ProgID="PBrush" ShapeID="_x0000_s1027" DrawAspect="Content" ObjectID="_1491338652" r:id="rId53"/>
                </w:pict>
              </w:r>
            </w:ins>
            <w:del w:id="836" w:author="napoleon melo chavarro" w:date="2015-03-30T15:08:00Z">
              <w:r w:rsidR="000108C9" w:rsidDel="00805578">
                <w:rPr>
                  <w:noProof/>
                  <w:lang w:val="es-ES" w:eastAsia="es-ES"/>
                </w:rPr>
                <w:drawing>
                  <wp:anchor distT="0" distB="0" distL="114300" distR="114300" simplePos="0" relativeHeight="251686912" behindDoc="0" locked="0" layoutInCell="1" allowOverlap="1" wp14:anchorId="4A1018FA" wp14:editId="669B1C70">
                    <wp:simplePos x="0" y="0"/>
                    <wp:positionH relativeFrom="column">
                      <wp:posOffset>213</wp:posOffset>
                    </wp:positionH>
                    <wp:positionV relativeFrom="paragraph">
                      <wp:posOffset>40005</wp:posOffset>
                    </wp:positionV>
                    <wp:extent cx="1962150" cy="1216157"/>
                    <wp:effectExtent l="0" t="0" r="0" b="317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22933" r="46877" b="18527"/>
                            <a:stretch/>
                          </pic:blipFill>
                          <pic:spPr bwMode="auto">
                            <a:xfrm>
                              <a:off x="0" y="0"/>
                              <a:ext cx="1962150" cy="12161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rsidR="000108C9" w:rsidRDefault="000108C9" w:rsidP="006551AC">
            <w:pPr>
              <w:rPr>
                <w:rFonts w:ascii="Arial" w:hAnsi="Arial" w:cs="Arial"/>
                <w:color w:val="000000"/>
                <w:sz w:val="24"/>
                <w:szCs w:val="24"/>
              </w:rPr>
            </w:pPr>
          </w:p>
          <w:p w:rsidR="000108C9" w:rsidRDefault="000108C9" w:rsidP="006551AC">
            <w:pPr>
              <w:rPr>
                <w:rFonts w:ascii="Arial" w:hAnsi="Arial" w:cs="Arial"/>
                <w:color w:val="000000"/>
                <w:sz w:val="24"/>
                <w:szCs w:val="24"/>
              </w:rPr>
            </w:pPr>
          </w:p>
          <w:p w:rsidR="000108C9" w:rsidRDefault="000108C9" w:rsidP="006551AC">
            <w:pPr>
              <w:rPr>
                <w:rFonts w:ascii="Arial" w:hAnsi="Arial" w:cs="Arial"/>
                <w:color w:val="000000"/>
                <w:sz w:val="24"/>
                <w:szCs w:val="24"/>
              </w:rPr>
            </w:pPr>
          </w:p>
          <w:p w:rsidR="000108C9" w:rsidRDefault="000108C9" w:rsidP="006551AC">
            <w:pPr>
              <w:rPr>
                <w:rFonts w:ascii="Arial" w:hAnsi="Arial" w:cs="Arial"/>
                <w:color w:val="000000"/>
                <w:sz w:val="24"/>
                <w:szCs w:val="24"/>
              </w:rPr>
            </w:pPr>
          </w:p>
          <w:p w:rsidR="000108C9" w:rsidRDefault="000108C9" w:rsidP="006551AC">
            <w:pPr>
              <w:rPr>
                <w:rFonts w:ascii="Arial" w:hAnsi="Arial" w:cs="Arial"/>
                <w:color w:val="000000"/>
                <w:sz w:val="24"/>
                <w:szCs w:val="24"/>
              </w:rPr>
            </w:pPr>
          </w:p>
          <w:p w:rsidR="000108C9" w:rsidDel="00805578" w:rsidRDefault="000108C9" w:rsidP="006551AC">
            <w:pPr>
              <w:rPr>
                <w:del w:id="837" w:author="napoleon melo chavarro" w:date="2015-03-30T15:09:00Z"/>
                <w:rFonts w:ascii="Arial" w:hAnsi="Arial" w:cs="Arial"/>
                <w:color w:val="000000"/>
                <w:sz w:val="24"/>
                <w:szCs w:val="24"/>
              </w:rPr>
            </w:pPr>
          </w:p>
          <w:p w:rsidR="000108C9" w:rsidRDefault="000108C9" w:rsidP="006551AC">
            <w:pPr>
              <w:rPr>
                <w:ins w:id="838" w:author="napoleon melo chavarro" w:date="2015-03-30T15:06:00Z"/>
                <w:rFonts w:ascii="Arial" w:hAnsi="Arial" w:cs="Arial"/>
                <w:color w:val="000000"/>
                <w:sz w:val="24"/>
                <w:szCs w:val="24"/>
              </w:rPr>
            </w:pPr>
          </w:p>
          <w:p w:rsidR="00805578" w:rsidRDefault="00805578" w:rsidP="006551AC">
            <w:pPr>
              <w:rPr>
                <w:ins w:id="839" w:author="napoleon melo chavarro" w:date="2015-03-30T15:06:00Z"/>
                <w:rFonts w:ascii="Arial" w:hAnsi="Arial" w:cs="Arial"/>
                <w:color w:val="000000"/>
                <w:sz w:val="24"/>
                <w:szCs w:val="24"/>
              </w:rPr>
            </w:pPr>
            <w:ins w:id="840" w:author="napoleon melo chavarro" w:date="2015-03-30T15:06:00Z">
              <w:r>
                <w:rPr>
                  <w:rFonts w:ascii="Arial" w:hAnsi="Arial" w:cs="Arial"/>
                  <w:color w:val="000000"/>
                  <w:sz w:val="24"/>
                  <w:szCs w:val="24"/>
                </w:rPr>
                <w:t>Cambiar la opción 7</w:t>
              </w:r>
            </w:ins>
            <w:ins w:id="841" w:author="napoleon melo chavarro" w:date="2015-03-30T15:09:00Z">
              <w:r>
                <w:rPr>
                  <w:rFonts w:ascii="Arial" w:hAnsi="Arial" w:cs="Arial"/>
                  <w:color w:val="000000"/>
                  <w:sz w:val="24"/>
                  <w:szCs w:val="24"/>
                </w:rPr>
                <w:t>.  Escribir: cada una de las fuerzas que conforman un sistema.</w:t>
              </w:r>
            </w:ins>
            <w:ins w:id="842" w:author="napoleon melo chavarro" w:date="2015-03-30T15:06:00Z">
              <w:r>
                <w:rPr>
                  <w:rFonts w:ascii="Arial" w:hAnsi="Arial" w:cs="Arial"/>
                  <w:color w:val="000000"/>
                  <w:sz w:val="24"/>
                  <w:szCs w:val="24"/>
                </w:rPr>
                <w:t xml:space="preserve">  </w:t>
              </w:r>
            </w:ins>
          </w:p>
          <w:p w:rsidR="00805578" w:rsidRPr="00FD01F4" w:rsidRDefault="00805578" w:rsidP="006551AC">
            <w:pPr>
              <w:rPr>
                <w:rFonts w:ascii="Arial" w:hAnsi="Arial" w:cs="Arial"/>
                <w:color w:val="000000"/>
                <w:sz w:val="24"/>
                <w:szCs w:val="24"/>
              </w:rPr>
            </w:pPr>
          </w:p>
        </w:tc>
      </w:tr>
      <w:tr w:rsidR="00A43DA3" w:rsidRPr="00FD01F4" w:rsidTr="006551AC">
        <w:tc>
          <w:tcPr>
            <w:tcW w:w="2518" w:type="dxa"/>
          </w:tcPr>
          <w:p w:rsidR="00A43DA3" w:rsidRPr="00FD01F4" w:rsidRDefault="00A43DA3" w:rsidP="006551AC">
            <w:pPr>
              <w:rPr>
                <w:rFonts w:ascii="Arial" w:hAnsi="Arial" w:cs="Arial"/>
                <w:b/>
                <w:color w:val="000000"/>
                <w:sz w:val="24"/>
                <w:szCs w:val="24"/>
              </w:rPr>
            </w:pPr>
            <w:r w:rsidRPr="00FD01F4">
              <w:rPr>
                <w:rFonts w:ascii="Arial" w:hAnsi="Arial" w:cs="Arial"/>
                <w:b/>
                <w:color w:val="000000"/>
                <w:sz w:val="24"/>
                <w:szCs w:val="24"/>
              </w:rPr>
              <w:t>Título</w:t>
            </w:r>
          </w:p>
        </w:tc>
        <w:tc>
          <w:tcPr>
            <w:tcW w:w="6536" w:type="dxa"/>
          </w:tcPr>
          <w:p w:rsidR="00A43DA3" w:rsidRPr="00FD01F4" w:rsidRDefault="000108C9" w:rsidP="006551AC">
            <w:pPr>
              <w:rPr>
                <w:rFonts w:ascii="Arial" w:hAnsi="Arial" w:cs="Arial"/>
                <w:color w:val="000000"/>
                <w:sz w:val="24"/>
                <w:szCs w:val="24"/>
              </w:rPr>
            </w:pPr>
            <w:r>
              <w:rPr>
                <w:rFonts w:ascii="Arial" w:hAnsi="Arial" w:cs="Arial"/>
                <w:color w:val="000000"/>
                <w:sz w:val="24"/>
                <w:szCs w:val="24"/>
              </w:rPr>
              <w:t>Competencias: Comprueba tus conocimientos sobre las fuerzas.</w:t>
            </w:r>
          </w:p>
        </w:tc>
      </w:tr>
      <w:tr w:rsidR="00A43DA3" w:rsidRPr="00FD01F4" w:rsidTr="006551AC">
        <w:tc>
          <w:tcPr>
            <w:tcW w:w="2518" w:type="dxa"/>
          </w:tcPr>
          <w:p w:rsidR="00A43DA3" w:rsidRPr="00FD01F4" w:rsidRDefault="00A43DA3" w:rsidP="006551AC">
            <w:pPr>
              <w:rPr>
                <w:rFonts w:ascii="Arial" w:hAnsi="Arial" w:cs="Arial"/>
                <w:b/>
                <w:color w:val="000000"/>
                <w:sz w:val="24"/>
                <w:szCs w:val="24"/>
              </w:rPr>
            </w:pPr>
            <w:r w:rsidRPr="00FD01F4">
              <w:rPr>
                <w:rFonts w:ascii="Arial" w:hAnsi="Arial" w:cs="Arial"/>
                <w:b/>
                <w:color w:val="000000"/>
                <w:sz w:val="24"/>
                <w:szCs w:val="24"/>
              </w:rPr>
              <w:t>Descripción</w:t>
            </w:r>
          </w:p>
        </w:tc>
        <w:tc>
          <w:tcPr>
            <w:tcW w:w="6536" w:type="dxa"/>
          </w:tcPr>
          <w:p w:rsidR="00A43DA3" w:rsidRPr="00FD01F4" w:rsidRDefault="000108C9" w:rsidP="006551AC">
            <w:pPr>
              <w:rPr>
                <w:rFonts w:ascii="Arial" w:hAnsi="Arial" w:cs="Arial"/>
                <w:color w:val="000000"/>
                <w:sz w:val="24"/>
                <w:szCs w:val="24"/>
              </w:rPr>
            </w:pPr>
            <w:r>
              <w:rPr>
                <w:rFonts w:ascii="Arial" w:hAnsi="Arial" w:cs="Arial"/>
                <w:color w:val="000000"/>
                <w:sz w:val="24"/>
                <w:szCs w:val="24"/>
              </w:rPr>
              <w:t xml:space="preserve">Actividad que permite interiorizar varios conceptos sobre </w:t>
            </w:r>
            <w:r>
              <w:rPr>
                <w:rFonts w:ascii="Arial" w:hAnsi="Arial" w:cs="Arial"/>
                <w:color w:val="000000"/>
                <w:sz w:val="24"/>
                <w:szCs w:val="24"/>
              </w:rPr>
              <w:lastRenderedPageBreak/>
              <w:t>las fuerzas.</w:t>
            </w:r>
          </w:p>
        </w:tc>
      </w:tr>
    </w:tbl>
    <w:p w:rsidR="00A43DA3" w:rsidDel="00AB72B9" w:rsidRDefault="00A43DA3" w:rsidP="00F057BC">
      <w:pPr>
        <w:shd w:val="clear" w:color="auto" w:fill="FFFFFF"/>
        <w:spacing w:before="100" w:beforeAutospacing="1" w:after="100" w:afterAutospacing="1"/>
        <w:rPr>
          <w:del w:id="843" w:author="napoleon melo chavarro" w:date="2015-03-30T15:25:00Z"/>
          <w:rFonts w:ascii="Arial" w:eastAsia="Times New Roman" w:hAnsi="Arial" w:cs="Arial"/>
          <w:color w:val="FF0000"/>
          <w:lang w:val="es-ES" w:eastAsia="es-CO"/>
        </w:rPr>
      </w:pPr>
    </w:p>
    <w:p w:rsidR="00A43DA3" w:rsidDel="00AB72B9" w:rsidRDefault="00A43DA3" w:rsidP="00F057BC">
      <w:pPr>
        <w:shd w:val="clear" w:color="auto" w:fill="FFFFFF"/>
        <w:spacing w:before="100" w:beforeAutospacing="1" w:after="100" w:afterAutospacing="1"/>
        <w:rPr>
          <w:del w:id="844" w:author="napoleon melo chavarro" w:date="2015-03-30T15:25:00Z"/>
          <w:rFonts w:ascii="Arial" w:eastAsia="Times New Roman" w:hAnsi="Arial" w:cs="Arial"/>
          <w:color w:val="FF0000"/>
          <w:lang w:val="es-ES" w:eastAsia="es-CO"/>
        </w:rPr>
      </w:pPr>
    </w:p>
    <w:p w:rsidR="002F5422" w:rsidDel="00AB72B9" w:rsidRDefault="002F5422" w:rsidP="00F057BC">
      <w:pPr>
        <w:shd w:val="clear" w:color="auto" w:fill="FFFFFF"/>
        <w:spacing w:before="100" w:beforeAutospacing="1" w:after="100" w:afterAutospacing="1"/>
        <w:rPr>
          <w:del w:id="845" w:author="napoleon melo chavarro" w:date="2015-03-30T15:25:00Z"/>
          <w:rFonts w:ascii="Arial" w:eastAsia="Times New Roman" w:hAnsi="Arial" w:cs="Arial"/>
          <w:color w:val="FF0000"/>
          <w:lang w:val="es-ES" w:eastAsia="es-CO"/>
        </w:rPr>
      </w:pPr>
    </w:p>
    <w:p w:rsidR="002F5422" w:rsidRDefault="002F5422" w:rsidP="00F057BC">
      <w:pPr>
        <w:shd w:val="clear" w:color="auto" w:fill="FFFFFF"/>
        <w:spacing w:before="100" w:beforeAutospacing="1" w:after="100" w:afterAutospacing="1"/>
        <w:rPr>
          <w:rFonts w:ascii="Arial" w:eastAsia="Times New Roman" w:hAnsi="Arial" w:cs="Arial"/>
          <w:color w:val="FF0000"/>
          <w:lang w:val="es-ES" w:eastAsia="es-CO"/>
        </w:rPr>
      </w:pPr>
    </w:p>
    <w:tbl>
      <w:tblPr>
        <w:tblStyle w:val="Tablaconcuadrcula"/>
        <w:tblW w:w="0" w:type="auto"/>
        <w:tblLook w:val="04A0" w:firstRow="1" w:lastRow="0" w:firstColumn="1" w:lastColumn="0" w:noHBand="0" w:noVBand="1"/>
      </w:tblPr>
      <w:tblGrid>
        <w:gridCol w:w="2518"/>
        <w:gridCol w:w="6536"/>
      </w:tblGrid>
      <w:tr w:rsidR="002F5422" w:rsidRPr="00FD01F4" w:rsidTr="00E85540">
        <w:tc>
          <w:tcPr>
            <w:tcW w:w="9054" w:type="dxa"/>
            <w:gridSpan w:val="2"/>
            <w:shd w:val="clear" w:color="auto" w:fill="000000" w:themeFill="text1"/>
          </w:tcPr>
          <w:p w:rsidR="002F5422" w:rsidRPr="00FD01F4" w:rsidRDefault="002F5422" w:rsidP="00E85540">
            <w:pPr>
              <w:jc w:val="center"/>
              <w:rPr>
                <w:rFonts w:ascii="Arial" w:hAnsi="Arial" w:cs="Arial"/>
                <w:b/>
                <w:color w:val="FFFFFF" w:themeColor="background1"/>
                <w:sz w:val="24"/>
                <w:szCs w:val="24"/>
              </w:rPr>
            </w:pPr>
            <w:r w:rsidRPr="00FD01F4">
              <w:rPr>
                <w:rFonts w:ascii="Arial" w:hAnsi="Arial" w:cs="Arial"/>
                <w:b/>
                <w:color w:val="FFFFFF" w:themeColor="background1"/>
                <w:sz w:val="24"/>
                <w:szCs w:val="24"/>
              </w:rPr>
              <w:t>Practica: recurso aprovechado</w:t>
            </w:r>
          </w:p>
        </w:tc>
      </w:tr>
      <w:tr w:rsidR="002F5422" w:rsidRPr="00FD01F4" w:rsidTr="00E85540">
        <w:tc>
          <w:tcPr>
            <w:tcW w:w="2518" w:type="dxa"/>
          </w:tcPr>
          <w:p w:rsidR="002F5422" w:rsidRPr="00FD01F4" w:rsidRDefault="002F5422" w:rsidP="00E85540">
            <w:pPr>
              <w:rPr>
                <w:rFonts w:ascii="Arial" w:hAnsi="Arial" w:cs="Arial"/>
                <w:b/>
                <w:color w:val="000000"/>
                <w:sz w:val="24"/>
                <w:szCs w:val="24"/>
              </w:rPr>
            </w:pPr>
            <w:r w:rsidRPr="00FD01F4">
              <w:rPr>
                <w:rFonts w:ascii="Arial" w:hAnsi="Arial" w:cs="Arial"/>
                <w:b/>
                <w:color w:val="000000"/>
                <w:sz w:val="24"/>
                <w:szCs w:val="24"/>
              </w:rPr>
              <w:t>Código</w:t>
            </w:r>
          </w:p>
        </w:tc>
        <w:tc>
          <w:tcPr>
            <w:tcW w:w="6536" w:type="dxa"/>
          </w:tcPr>
          <w:p w:rsidR="002F5422" w:rsidRPr="00FD01F4" w:rsidRDefault="002F5422" w:rsidP="00E85540">
            <w:pPr>
              <w:rPr>
                <w:rFonts w:ascii="Arial" w:hAnsi="Arial" w:cs="Arial"/>
                <w:b/>
                <w:color w:val="000000"/>
                <w:sz w:val="24"/>
                <w:szCs w:val="24"/>
              </w:rPr>
            </w:pPr>
            <w:r>
              <w:rPr>
                <w:rFonts w:ascii="Arial" w:hAnsi="Arial" w:cs="Arial"/>
                <w:color w:val="000000"/>
                <w:sz w:val="24"/>
                <w:szCs w:val="24"/>
              </w:rPr>
              <w:t>CN_07_11</w:t>
            </w:r>
            <w:r w:rsidRPr="00FD01F4">
              <w:rPr>
                <w:rFonts w:ascii="Arial" w:hAnsi="Arial" w:cs="Arial"/>
                <w:color w:val="000000"/>
                <w:sz w:val="24"/>
                <w:szCs w:val="24"/>
              </w:rPr>
              <w:t xml:space="preserve"> </w:t>
            </w:r>
            <w:r>
              <w:rPr>
                <w:rFonts w:ascii="Arial" w:hAnsi="Arial" w:cs="Arial"/>
                <w:color w:val="000000"/>
                <w:sz w:val="24"/>
                <w:szCs w:val="24"/>
              </w:rPr>
              <w:t>_REC190</w:t>
            </w:r>
          </w:p>
        </w:tc>
      </w:tr>
      <w:tr w:rsidR="002F5422" w:rsidRPr="00FD01F4" w:rsidTr="00E85540">
        <w:tc>
          <w:tcPr>
            <w:tcW w:w="2518" w:type="dxa"/>
          </w:tcPr>
          <w:p w:rsidR="002F5422" w:rsidRPr="00FD01F4" w:rsidRDefault="002F5422" w:rsidP="00E85540">
            <w:pPr>
              <w:rPr>
                <w:rFonts w:ascii="Arial" w:hAnsi="Arial" w:cs="Arial"/>
                <w:color w:val="000000"/>
                <w:sz w:val="24"/>
                <w:szCs w:val="24"/>
              </w:rPr>
            </w:pPr>
            <w:r w:rsidRPr="00FD01F4">
              <w:rPr>
                <w:rFonts w:ascii="Arial" w:hAnsi="Arial" w:cs="Arial"/>
                <w:b/>
                <w:color w:val="000000"/>
                <w:sz w:val="24"/>
                <w:szCs w:val="24"/>
              </w:rPr>
              <w:t>Ubicación en Aula Planeta</w:t>
            </w:r>
          </w:p>
        </w:tc>
        <w:tc>
          <w:tcPr>
            <w:tcW w:w="6536" w:type="dxa"/>
          </w:tcPr>
          <w:p w:rsidR="002F5422" w:rsidRPr="00FD01F4" w:rsidRDefault="002F5422" w:rsidP="002F5422">
            <w:pPr>
              <w:rPr>
                <w:rFonts w:ascii="Arial" w:hAnsi="Arial" w:cs="Arial"/>
                <w:color w:val="000000"/>
                <w:sz w:val="24"/>
                <w:szCs w:val="24"/>
              </w:rPr>
            </w:pPr>
            <w:r>
              <w:rPr>
                <w:rFonts w:ascii="Arial" w:hAnsi="Arial" w:cs="Arial"/>
                <w:color w:val="000000"/>
                <w:sz w:val="24"/>
                <w:szCs w:val="24"/>
              </w:rPr>
              <w:t>4ESO/Física y química/la fuerza/Ejercitación y competencias/ practica/equilibrio de fuerzas</w:t>
            </w:r>
          </w:p>
        </w:tc>
      </w:tr>
      <w:tr w:rsidR="002F5422" w:rsidRPr="00FD01F4" w:rsidTr="00E85540">
        <w:tc>
          <w:tcPr>
            <w:tcW w:w="2518" w:type="dxa"/>
          </w:tcPr>
          <w:p w:rsidR="002F5422" w:rsidRPr="00FD01F4" w:rsidRDefault="002F5422" w:rsidP="00E85540">
            <w:pPr>
              <w:rPr>
                <w:rFonts w:ascii="Arial" w:hAnsi="Arial" w:cs="Arial"/>
                <w:color w:val="000000"/>
                <w:sz w:val="24"/>
                <w:szCs w:val="24"/>
              </w:rPr>
            </w:pPr>
            <w:r w:rsidRPr="00FD01F4">
              <w:rPr>
                <w:rFonts w:ascii="Arial" w:hAnsi="Arial" w:cs="Arial"/>
                <w:b/>
                <w:color w:val="000000"/>
                <w:sz w:val="24"/>
                <w:szCs w:val="24"/>
              </w:rPr>
              <w:t>Cambio (descripción o capturas de pantallas)</w:t>
            </w:r>
          </w:p>
        </w:tc>
        <w:tc>
          <w:tcPr>
            <w:tcW w:w="6536" w:type="dxa"/>
          </w:tcPr>
          <w:p w:rsidR="002F5422" w:rsidRDefault="004A63DC" w:rsidP="00E85540">
            <w:pPr>
              <w:rPr>
                <w:rFonts w:ascii="Arial" w:hAnsi="Arial" w:cs="Arial"/>
                <w:color w:val="000000"/>
                <w:sz w:val="24"/>
                <w:szCs w:val="24"/>
              </w:rPr>
            </w:pPr>
            <w:r>
              <w:rPr>
                <w:noProof/>
                <w:lang w:val="es-ES" w:eastAsia="es-ES"/>
              </w:rPr>
              <w:drawing>
                <wp:anchor distT="0" distB="0" distL="114300" distR="114300" simplePos="0" relativeHeight="251688960" behindDoc="0" locked="0" layoutInCell="1" allowOverlap="1" wp14:anchorId="23F83E28" wp14:editId="057543C6">
                  <wp:simplePos x="0" y="0"/>
                  <wp:positionH relativeFrom="column">
                    <wp:posOffset>2009140</wp:posOffset>
                  </wp:positionH>
                  <wp:positionV relativeFrom="paragraph">
                    <wp:posOffset>19050</wp:posOffset>
                  </wp:positionV>
                  <wp:extent cx="1597644" cy="1098550"/>
                  <wp:effectExtent l="0" t="0" r="3175" b="635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97644" cy="1098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F5422">
              <w:rPr>
                <w:noProof/>
                <w:lang w:val="es-ES" w:eastAsia="es-ES"/>
              </w:rPr>
              <w:drawing>
                <wp:inline distT="0" distB="0" distL="0" distR="0" wp14:anchorId="7EB5C217" wp14:editId="1DE3F148">
                  <wp:extent cx="1752600" cy="11277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79493" cy="1145037"/>
                          </a:xfrm>
                          <a:prstGeom prst="rect">
                            <a:avLst/>
                          </a:prstGeom>
                          <a:noFill/>
                          <a:ln>
                            <a:noFill/>
                          </a:ln>
                        </pic:spPr>
                      </pic:pic>
                    </a:graphicData>
                  </a:graphic>
                </wp:inline>
              </w:drawing>
            </w:r>
          </w:p>
          <w:p w:rsidR="002F5422" w:rsidRPr="004A63DC" w:rsidRDefault="004A63DC" w:rsidP="004A63DC">
            <w:pPr>
              <w:pStyle w:val="Prrafodelista"/>
              <w:numPr>
                <w:ilvl w:val="0"/>
                <w:numId w:val="18"/>
              </w:numPr>
              <w:rPr>
                <w:rFonts w:ascii="Arial" w:hAnsi="Arial" w:cs="Arial"/>
                <w:color w:val="000000"/>
              </w:rPr>
            </w:pPr>
            <w:r w:rsidRPr="004A63DC">
              <w:rPr>
                <w:rFonts w:ascii="Arial" w:hAnsi="Arial" w:cs="Arial"/>
                <w:color w:val="000000"/>
              </w:rPr>
              <w:t>Dejar en negrilla: El objetivo de esta actividad es que comprendas el concepto de equilibrio de fuerzas.</w:t>
            </w:r>
          </w:p>
          <w:p w:rsidR="002F5422" w:rsidRDefault="002F5422" w:rsidP="00E85540">
            <w:pPr>
              <w:rPr>
                <w:rFonts w:ascii="Arial" w:hAnsi="Arial" w:cs="Arial"/>
                <w:color w:val="000000"/>
                <w:sz w:val="24"/>
                <w:szCs w:val="24"/>
              </w:rPr>
            </w:pPr>
          </w:p>
          <w:p w:rsidR="002F5422" w:rsidRPr="004A63DC" w:rsidRDefault="004A63DC" w:rsidP="004A63DC">
            <w:pPr>
              <w:pStyle w:val="Prrafodelista"/>
              <w:numPr>
                <w:ilvl w:val="0"/>
                <w:numId w:val="18"/>
              </w:numPr>
              <w:rPr>
                <w:rFonts w:ascii="Arial" w:hAnsi="Arial" w:cs="Arial"/>
                <w:color w:val="000000"/>
              </w:rPr>
            </w:pPr>
            <w:r>
              <w:rPr>
                <w:rFonts w:ascii="Arial" w:hAnsi="Arial" w:cs="Arial"/>
                <w:color w:val="000000"/>
              </w:rPr>
              <w:t>En la segunda quitar la pregunta: ¿Dónde se encuentra el centro de gravedad en este caso?</w:t>
            </w:r>
          </w:p>
          <w:p w:rsidR="002F5422" w:rsidRPr="00FD01F4" w:rsidRDefault="002F5422" w:rsidP="00E85540">
            <w:pPr>
              <w:rPr>
                <w:rFonts w:ascii="Arial" w:hAnsi="Arial" w:cs="Arial"/>
                <w:color w:val="000000"/>
                <w:sz w:val="24"/>
                <w:szCs w:val="24"/>
              </w:rPr>
            </w:pPr>
          </w:p>
        </w:tc>
      </w:tr>
      <w:tr w:rsidR="002F5422" w:rsidRPr="00FD01F4" w:rsidTr="00E85540">
        <w:tc>
          <w:tcPr>
            <w:tcW w:w="2518" w:type="dxa"/>
          </w:tcPr>
          <w:p w:rsidR="002F5422" w:rsidRPr="00FD01F4" w:rsidRDefault="002F5422" w:rsidP="00E85540">
            <w:pPr>
              <w:rPr>
                <w:rFonts w:ascii="Arial" w:hAnsi="Arial" w:cs="Arial"/>
                <w:b/>
                <w:color w:val="000000"/>
                <w:sz w:val="24"/>
                <w:szCs w:val="24"/>
              </w:rPr>
            </w:pPr>
            <w:r w:rsidRPr="00FD01F4">
              <w:rPr>
                <w:rFonts w:ascii="Arial" w:hAnsi="Arial" w:cs="Arial"/>
                <w:b/>
                <w:color w:val="000000"/>
                <w:sz w:val="24"/>
                <w:szCs w:val="24"/>
              </w:rPr>
              <w:t>Título</w:t>
            </w:r>
          </w:p>
        </w:tc>
        <w:tc>
          <w:tcPr>
            <w:tcW w:w="6536" w:type="dxa"/>
          </w:tcPr>
          <w:p w:rsidR="002F5422" w:rsidRPr="00FD01F4" w:rsidRDefault="002F5422" w:rsidP="00E85540">
            <w:pPr>
              <w:rPr>
                <w:rFonts w:ascii="Arial" w:hAnsi="Arial" w:cs="Arial"/>
                <w:color w:val="000000"/>
                <w:sz w:val="24"/>
                <w:szCs w:val="24"/>
              </w:rPr>
            </w:pPr>
            <w:r>
              <w:rPr>
                <w:rFonts w:ascii="Arial" w:hAnsi="Arial" w:cs="Arial"/>
                <w:color w:val="000000"/>
                <w:sz w:val="24"/>
                <w:szCs w:val="24"/>
              </w:rPr>
              <w:t>Competencias: Comprueba tus conocimientos sobre las fuerzas</w:t>
            </w:r>
            <w:r w:rsidR="004A63DC">
              <w:rPr>
                <w:rFonts w:ascii="Arial" w:hAnsi="Arial" w:cs="Arial"/>
                <w:color w:val="000000"/>
                <w:sz w:val="24"/>
                <w:szCs w:val="24"/>
              </w:rPr>
              <w:t xml:space="preserve"> en equilibrio</w:t>
            </w:r>
          </w:p>
        </w:tc>
      </w:tr>
      <w:tr w:rsidR="002F5422" w:rsidRPr="00FD01F4" w:rsidTr="00E85540">
        <w:tc>
          <w:tcPr>
            <w:tcW w:w="2518" w:type="dxa"/>
          </w:tcPr>
          <w:p w:rsidR="002F5422" w:rsidRPr="00FD01F4" w:rsidRDefault="002F5422" w:rsidP="00E85540">
            <w:pPr>
              <w:rPr>
                <w:rFonts w:ascii="Arial" w:hAnsi="Arial" w:cs="Arial"/>
                <w:b/>
                <w:color w:val="000000"/>
                <w:sz w:val="24"/>
                <w:szCs w:val="24"/>
              </w:rPr>
            </w:pPr>
            <w:r w:rsidRPr="00FD01F4">
              <w:rPr>
                <w:rFonts w:ascii="Arial" w:hAnsi="Arial" w:cs="Arial"/>
                <w:b/>
                <w:color w:val="000000"/>
                <w:sz w:val="24"/>
                <w:szCs w:val="24"/>
              </w:rPr>
              <w:t>Descripción</w:t>
            </w:r>
          </w:p>
        </w:tc>
        <w:tc>
          <w:tcPr>
            <w:tcW w:w="6536" w:type="dxa"/>
          </w:tcPr>
          <w:p w:rsidR="002F5422" w:rsidRPr="00FD01F4" w:rsidRDefault="002F5422" w:rsidP="00E85540">
            <w:pPr>
              <w:rPr>
                <w:rFonts w:ascii="Arial" w:hAnsi="Arial" w:cs="Arial"/>
                <w:color w:val="000000"/>
                <w:sz w:val="24"/>
                <w:szCs w:val="24"/>
              </w:rPr>
            </w:pPr>
            <w:r>
              <w:rPr>
                <w:rFonts w:ascii="Arial" w:hAnsi="Arial" w:cs="Arial"/>
                <w:color w:val="000000"/>
                <w:sz w:val="24"/>
                <w:szCs w:val="24"/>
              </w:rPr>
              <w:t>Actividad que permite interiorizar varios conceptos sobre las fuerzas.</w:t>
            </w:r>
          </w:p>
        </w:tc>
      </w:tr>
    </w:tbl>
    <w:p w:rsidR="002F5422" w:rsidDel="00AB72B9" w:rsidRDefault="002F5422" w:rsidP="00F057BC">
      <w:pPr>
        <w:shd w:val="clear" w:color="auto" w:fill="FFFFFF"/>
        <w:spacing w:before="100" w:beforeAutospacing="1" w:after="100" w:afterAutospacing="1"/>
        <w:rPr>
          <w:del w:id="846" w:author="napoleon melo chavarro" w:date="2015-03-30T15:26:00Z"/>
          <w:rFonts w:ascii="Arial" w:eastAsia="Times New Roman" w:hAnsi="Arial" w:cs="Arial"/>
          <w:color w:val="FF0000"/>
          <w:lang w:val="es-ES" w:eastAsia="es-CO"/>
        </w:rPr>
      </w:pPr>
    </w:p>
    <w:p w:rsidR="002F5422" w:rsidDel="00AB72B9" w:rsidRDefault="002F5422" w:rsidP="00F057BC">
      <w:pPr>
        <w:shd w:val="clear" w:color="auto" w:fill="FFFFFF"/>
        <w:spacing w:before="100" w:beforeAutospacing="1" w:after="100" w:afterAutospacing="1"/>
        <w:rPr>
          <w:del w:id="847" w:author="napoleon melo chavarro" w:date="2015-03-30T15:26:00Z"/>
          <w:rFonts w:ascii="Arial" w:eastAsia="Times New Roman" w:hAnsi="Arial" w:cs="Arial"/>
          <w:color w:val="FF0000"/>
          <w:lang w:val="es-ES" w:eastAsia="es-CO"/>
        </w:rPr>
      </w:pPr>
    </w:p>
    <w:p w:rsidR="002F5422" w:rsidDel="00AB72B9" w:rsidRDefault="002F5422" w:rsidP="00F057BC">
      <w:pPr>
        <w:shd w:val="clear" w:color="auto" w:fill="FFFFFF"/>
        <w:spacing w:before="100" w:beforeAutospacing="1" w:after="100" w:afterAutospacing="1"/>
        <w:rPr>
          <w:del w:id="848" w:author="napoleon melo chavarro" w:date="2015-03-30T15:26:00Z"/>
          <w:rFonts w:ascii="Arial" w:eastAsia="Times New Roman" w:hAnsi="Arial" w:cs="Arial"/>
          <w:color w:val="FF0000"/>
          <w:lang w:val="es-ES" w:eastAsia="es-CO"/>
        </w:rPr>
      </w:pPr>
    </w:p>
    <w:p w:rsidR="002F5422" w:rsidDel="00AB72B9" w:rsidRDefault="002F5422" w:rsidP="00F057BC">
      <w:pPr>
        <w:shd w:val="clear" w:color="auto" w:fill="FFFFFF"/>
        <w:spacing w:before="100" w:beforeAutospacing="1" w:after="100" w:afterAutospacing="1"/>
        <w:rPr>
          <w:del w:id="849" w:author="napoleon melo chavarro" w:date="2015-03-30T15:26:00Z"/>
          <w:rFonts w:ascii="Arial" w:eastAsia="Times New Roman" w:hAnsi="Arial" w:cs="Arial"/>
          <w:color w:val="FF0000"/>
          <w:lang w:val="es-ES" w:eastAsia="es-CO"/>
        </w:rPr>
      </w:pPr>
    </w:p>
    <w:p w:rsidR="002F5422" w:rsidDel="00AB72B9" w:rsidRDefault="002F5422" w:rsidP="00F057BC">
      <w:pPr>
        <w:shd w:val="clear" w:color="auto" w:fill="FFFFFF"/>
        <w:spacing w:before="100" w:beforeAutospacing="1" w:after="100" w:afterAutospacing="1"/>
        <w:rPr>
          <w:del w:id="850" w:author="napoleon melo chavarro" w:date="2015-03-30T15:26:00Z"/>
          <w:rFonts w:ascii="Arial" w:eastAsia="Times New Roman" w:hAnsi="Arial" w:cs="Arial"/>
          <w:color w:val="FF0000"/>
          <w:lang w:val="es-ES" w:eastAsia="es-CO"/>
        </w:rPr>
      </w:pPr>
    </w:p>
    <w:p w:rsidR="002F5422" w:rsidDel="00AB72B9" w:rsidRDefault="002F5422" w:rsidP="00F057BC">
      <w:pPr>
        <w:shd w:val="clear" w:color="auto" w:fill="FFFFFF"/>
        <w:spacing w:before="100" w:beforeAutospacing="1" w:after="100" w:afterAutospacing="1"/>
        <w:rPr>
          <w:del w:id="851" w:author="napoleon melo chavarro" w:date="2015-03-30T15:26:00Z"/>
          <w:rFonts w:ascii="Arial" w:eastAsia="Times New Roman" w:hAnsi="Arial" w:cs="Arial"/>
          <w:color w:val="FF0000"/>
          <w:lang w:val="es-ES" w:eastAsia="es-CO"/>
        </w:rPr>
      </w:pPr>
    </w:p>
    <w:p w:rsidR="002F5422" w:rsidDel="00AB72B9" w:rsidRDefault="002F5422" w:rsidP="00F057BC">
      <w:pPr>
        <w:shd w:val="clear" w:color="auto" w:fill="FFFFFF"/>
        <w:spacing w:before="100" w:beforeAutospacing="1" w:after="100" w:afterAutospacing="1"/>
        <w:rPr>
          <w:del w:id="852" w:author="napoleon melo chavarro" w:date="2015-03-30T15:26:00Z"/>
          <w:rFonts w:ascii="Arial" w:eastAsia="Times New Roman" w:hAnsi="Arial" w:cs="Arial"/>
          <w:color w:val="FF0000"/>
          <w:lang w:val="es-ES" w:eastAsia="es-CO"/>
        </w:rPr>
      </w:pPr>
    </w:p>
    <w:p w:rsidR="002F5422" w:rsidDel="00AB72B9" w:rsidRDefault="002F5422" w:rsidP="00F057BC">
      <w:pPr>
        <w:shd w:val="clear" w:color="auto" w:fill="FFFFFF"/>
        <w:spacing w:before="100" w:beforeAutospacing="1" w:after="100" w:afterAutospacing="1"/>
        <w:rPr>
          <w:del w:id="853" w:author="napoleon melo chavarro" w:date="2015-03-30T15:26:00Z"/>
          <w:rFonts w:ascii="Arial" w:eastAsia="Times New Roman" w:hAnsi="Arial" w:cs="Arial"/>
          <w:color w:val="FF0000"/>
          <w:lang w:val="es-ES" w:eastAsia="es-CO"/>
        </w:rPr>
      </w:pPr>
    </w:p>
    <w:p w:rsidR="00F0351D" w:rsidRPr="00F0351D" w:rsidRDefault="00F0351D" w:rsidP="00F057BC">
      <w:pPr>
        <w:shd w:val="clear" w:color="auto" w:fill="FFFFFF"/>
        <w:spacing w:before="100" w:beforeAutospacing="1" w:after="100" w:afterAutospacing="1"/>
        <w:rPr>
          <w:rFonts w:ascii="Arial" w:eastAsia="Times New Roman" w:hAnsi="Arial" w:cs="Arial"/>
          <w:color w:val="FF0000"/>
          <w:lang w:val="es-ES" w:eastAsia="es-CO"/>
        </w:rPr>
      </w:pPr>
    </w:p>
    <w:p w:rsidR="00054A93" w:rsidRPr="004E5E51" w:rsidRDefault="00F0351D" w:rsidP="00134A9E">
      <w:pPr>
        <w:rPr>
          <w:rFonts w:ascii="Times" w:hAnsi="Times"/>
          <w:highlight w:val="yellow"/>
        </w:rPr>
      </w:pPr>
      <w:r w:rsidRPr="004E5E51">
        <w:rPr>
          <w:rFonts w:ascii="Times" w:hAnsi="Times"/>
          <w:highlight w:val="yellow"/>
        </w:rPr>
        <w:t xml:space="preserve"> </w:t>
      </w:r>
      <w:r w:rsidR="00054A93" w:rsidRPr="004E5E51">
        <w:rPr>
          <w:rFonts w:ascii="Times" w:hAnsi="Times"/>
          <w:highlight w:val="yellow"/>
        </w:rPr>
        <w:t>[SECCIÓN 1]</w:t>
      </w:r>
      <w:ins w:id="854" w:author="ASISTENTE ALEJO" w:date="2015-04-23T23:57:00Z">
        <w:r w:rsidR="001550EA">
          <w:rPr>
            <w:rFonts w:ascii="Times" w:hAnsi="Times"/>
          </w:rPr>
          <w:t xml:space="preserve"> </w:t>
        </w:r>
      </w:ins>
      <w:bookmarkStart w:id="855" w:name="_GoBack"/>
      <w:bookmarkEnd w:id="855"/>
      <w:r w:rsidR="00054A93" w:rsidRPr="00134A9E">
        <w:rPr>
          <w:rFonts w:ascii="Times" w:hAnsi="Times"/>
          <w:b/>
        </w:rPr>
        <w:t>Fin de unidad</w:t>
      </w:r>
    </w:p>
    <w:tbl>
      <w:tblPr>
        <w:tblStyle w:val="Tablaconcuadrcula"/>
        <w:tblW w:w="0" w:type="auto"/>
        <w:tblLook w:val="04A0" w:firstRow="1" w:lastRow="0" w:firstColumn="1" w:lastColumn="0" w:noHBand="0" w:noVBand="1"/>
      </w:tblPr>
      <w:tblGrid>
        <w:gridCol w:w="2518"/>
        <w:gridCol w:w="6515"/>
      </w:tblGrid>
      <w:tr w:rsidR="00134A9E" w:rsidRPr="00514D59" w:rsidTr="003F1113">
        <w:tc>
          <w:tcPr>
            <w:tcW w:w="9033" w:type="dxa"/>
            <w:gridSpan w:val="2"/>
            <w:shd w:val="clear" w:color="auto" w:fill="000000" w:themeFill="text1"/>
          </w:tcPr>
          <w:p w:rsidR="00134A9E" w:rsidRPr="00514D59" w:rsidRDefault="00134A9E" w:rsidP="003F1113">
            <w:pPr>
              <w:jc w:val="center"/>
              <w:rPr>
                <w:rFonts w:ascii="Arial" w:hAnsi="Arial" w:cs="Arial"/>
                <w:b/>
                <w:color w:val="FFFFFF" w:themeColor="background1"/>
                <w:sz w:val="24"/>
                <w:szCs w:val="24"/>
                <w:rPrChange w:id="856" w:author="napoleon melo chavarro" w:date="2015-03-30T17:27:00Z">
                  <w:rPr>
                    <w:rFonts w:ascii="Times New Roman" w:hAnsi="Times New Roman" w:cs="Times New Roman"/>
                    <w:b/>
                    <w:color w:val="FFFFFF" w:themeColor="background1"/>
                  </w:rPr>
                </w:rPrChange>
              </w:rPr>
            </w:pPr>
            <w:r w:rsidRPr="00514D59">
              <w:rPr>
                <w:rFonts w:ascii="Arial" w:hAnsi="Arial" w:cs="Arial"/>
                <w:b/>
                <w:color w:val="FFFFFF" w:themeColor="background1"/>
                <w:rPrChange w:id="857" w:author="napoleon melo chavarro" w:date="2015-03-30T17:27:00Z">
                  <w:rPr>
                    <w:rFonts w:ascii="Times New Roman" w:hAnsi="Times New Roman" w:cs="Times New Roman"/>
                    <w:b/>
                    <w:color w:val="FFFFFF" w:themeColor="background1"/>
                  </w:rPr>
                </w:rPrChange>
              </w:rPr>
              <w:t>Mapa conceptual</w:t>
            </w:r>
          </w:p>
        </w:tc>
      </w:tr>
      <w:tr w:rsidR="00134A9E" w:rsidRPr="00514D59" w:rsidTr="003F1113">
        <w:tc>
          <w:tcPr>
            <w:tcW w:w="2518" w:type="dxa"/>
          </w:tcPr>
          <w:p w:rsidR="00134A9E" w:rsidRPr="00514D59" w:rsidRDefault="00134A9E" w:rsidP="003F1113">
            <w:pPr>
              <w:rPr>
                <w:rFonts w:ascii="Arial" w:hAnsi="Arial" w:cs="Arial"/>
                <w:b/>
                <w:color w:val="000000"/>
                <w:sz w:val="24"/>
                <w:szCs w:val="24"/>
                <w:rPrChange w:id="858" w:author="napoleon melo chavarro" w:date="2015-03-30T17:27:00Z">
                  <w:rPr>
                    <w:rFonts w:ascii="Times New Roman" w:hAnsi="Times New Roman" w:cs="Times New Roman"/>
                    <w:b/>
                    <w:color w:val="000000"/>
                    <w:sz w:val="18"/>
                    <w:szCs w:val="18"/>
                  </w:rPr>
                </w:rPrChange>
              </w:rPr>
            </w:pPr>
            <w:r w:rsidRPr="00514D59">
              <w:rPr>
                <w:rFonts w:ascii="Arial" w:hAnsi="Arial" w:cs="Arial"/>
                <w:b/>
                <w:color w:val="000000"/>
                <w:sz w:val="24"/>
                <w:szCs w:val="24"/>
                <w:rPrChange w:id="859" w:author="napoleon melo chavarro" w:date="2015-03-30T17:27:00Z">
                  <w:rPr>
                    <w:rFonts w:ascii="Times New Roman" w:hAnsi="Times New Roman" w:cs="Times New Roman"/>
                    <w:b/>
                    <w:color w:val="000000"/>
                    <w:sz w:val="18"/>
                    <w:szCs w:val="18"/>
                  </w:rPr>
                </w:rPrChange>
              </w:rPr>
              <w:t>Código</w:t>
            </w:r>
          </w:p>
        </w:tc>
        <w:tc>
          <w:tcPr>
            <w:tcW w:w="6515" w:type="dxa"/>
          </w:tcPr>
          <w:p w:rsidR="00134A9E" w:rsidRPr="00514D59" w:rsidRDefault="004D1FF6" w:rsidP="003F1113">
            <w:pPr>
              <w:rPr>
                <w:rFonts w:ascii="Arial" w:hAnsi="Arial" w:cs="Arial"/>
                <w:b/>
                <w:color w:val="000000"/>
                <w:sz w:val="24"/>
                <w:szCs w:val="24"/>
                <w:rPrChange w:id="860" w:author="napoleon melo chavarro" w:date="2015-03-30T17:27:00Z">
                  <w:rPr>
                    <w:rFonts w:ascii="Times New Roman" w:hAnsi="Times New Roman" w:cs="Times New Roman"/>
                    <w:b/>
                    <w:color w:val="000000"/>
                    <w:sz w:val="18"/>
                    <w:szCs w:val="18"/>
                  </w:rPr>
                </w:rPrChange>
              </w:rPr>
            </w:pPr>
            <w:ins w:id="861" w:author="napoleon melo chavarro" w:date="2015-03-30T12:58:00Z">
              <w:r w:rsidRPr="00514D59">
                <w:rPr>
                  <w:rFonts w:ascii="Arial" w:hAnsi="Arial" w:cs="Arial"/>
                  <w:color w:val="000000"/>
                </w:rPr>
                <w:t>CN_07_11 _REC200</w:t>
              </w:r>
            </w:ins>
            <w:del w:id="862" w:author="napoleon melo chavarro" w:date="2015-03-30T12:58:00Z">
              <w:r w:rsidR="00134A9E" w:rsidRPr="00514D59" w:rsidDel="004D1FF6">
                <w:rPr>
                  <w:rFonts w:ascii="Arial" w:hAnsi="Arial" w:cs="Arial"/>
                  <w:color w:val="000000"/>
                  <w:rPrChange w:id="863" w:author="napoleon melo chavarro" w:date="2015-03-30T17:27:00Z">
                    <w:rPr>
                      <w:rFonts w:ascii="Times New Roman" w:hAnsi="Times New Roman" w:cs="Times New Roman"/>
                      <w:color w:val="000000"/>
                    </w:rPr>
                  </w:rPrChange>
                </w:rPr>
                <w:delText>XX_G00_00_REC00</w:delText>
              </w:r>
            </w:del>
          </w:p>
        </w:tc>
      </w:tr>
      <w:tr w:rsidR="00134A9E" w:rsidRPr="00514D59" w:rsidTr="003F1113">
        <w:tc>
          <w:tcPr>
            <w:tcW w:w="2518" w:type="dxa"/>
          </w:tcPr>
          <w:p w:rsidR="00134A9E" w:rsidRPr="00514D59" w:rsidRDefault="00134A9E" w:rsidP="003F1113">
            <w:pPr>
              <w:rPr>
                <w:rFonts w:ascii="Arial" w:hAnsi="Arial" w:cs="Arial"/>
                <w:color w:val="000000"/>
                <w:sz w:val="24"/>
                <w:szCs w:val="24"/>
                <w:rPrChange w:id="864" w:author="napoleon melo chavarro" w:date="2015-03-30T17:27:00Z">
                  <w:rPr>
                    <w:rFonts w:ascii="Times New Roman" w:hAnsi="Times New Roman" w:cs="Times New Roman"/>
                    <w:color w:val="000000"/>
                  </w:rPr>
                </w:rPrChange>
              </w:rPr>
            </w:pPr>
            <w:r w:rsidRPr="00514D59">
              <w:rPr>
                <w:rFonts w:ascii="Arial" w:hAnsi="Arial" w:cs="Arial"/>
                <w:b/>
                <w:color w:val="000000"/>
                <w:sz w:val="24"/>
                <w:szCs w:val="24"/>
                <w:rPrChange w:id="865" w:author="napoleon melo chavarro" w:date="2015-03-30T17:27:00Z">
                  <w:rPr>
                    <w:rFonts w:ascii="Times New Roman" w:hAnsi="Times New Roman" w:cs="Times New Roman"/>
                    <w:b/>
                    <w:color w:val="000000"/>
                    <w:sz w:val="18"/>
                    <w:szCs w:val="18"/>
                  </w:rPr>
                </w:rPrChange>
              </w:rPr>
              <w:t>Título</w:t>
            </w:r>
          </w:p>
        </w:tc>
        <w:tc>
          <w:tcPr>
            <w:tcW w:w="6515" w:type="dxa"/>
          </w:tcPr>
          <w:p w:rsidR="00134A9E" w:rsidRPr="00514D59" w:rsidRDefault="00134A9E" w:rsidP="003F1113">
            <w:pPr>
              <w:rPr>
                <w:rFonts w:ascii="Arial" w:hAnsi="Arial" w:cs="Arial"/>
                <w:color w:val="000000"/>
                <w:sz w:val="24"/>
                <w:szCs w:val="24"/>
                <w:rPrChange w:id="866" w:author="napoleon melo chavarro" w:date="2015-03-30T17:27:00Z">
                  <w:rPr>
                    <w:rFonts w:ascii="Times New Roman" w:hAnsi="Times New Roman" w:cs="Times New Roman"/>
                    <w:color w:val="000000"/>
                  </w:rPr>
                </w:rPrChange>
              </w:rPr>
            </w:pPr>
            <w:r w:rsidRPr="00514D59">
              <w:rPr>
                <w:rFonts w:ascii="Arial" w:hAnsi="Arial" w:cs="Arial"/>
                <w:color w:val="000000"/>
                <w:rPrChange w:id="867" w:author="napoleon melo chavarro" w:date="2015-03-30T17:27:00Z">
                  <w:rPr>
                    <w:rFonts w:ascii="Times New Roman" w:hAnsi="Times New Roman" w:cs="Times New Roman"/>
                    <w:color w:val="000000"/>
                  </w:rPr>
                </w:rPrChange>
              </w:rPr>
              <w:t>Mapa conceptual</w:t>
            </w:r>
          </w:p>
        </w:tc>
      </w:tr>
      <w:tr w:rsidR="00134A9E" w:rsidRPr="00514D59" w:rsidTr="003F1113">
        <w:tc>
          <w:tcPr>
            <w:tcW w:w="2518" w:type="dxa"/>
          </w:tcPr>
          <w:p w:rsidR="00134A9E" w:rsidRPr="00514D59" w:rsidRDefault="00134A9E" w:rsidP="003F1113">
            <w:pPr>
              <w:rPr>
                <w:rFonts w:ascii="Arial" w:hAnsi="Arial" w:cs="Arial"/>
                <w:color w:val="000000"/>
                <w:sz w:val="24"/>
                <w:szCs w:val="24"/>
                <w:rPrChange w:id="868" w:author="napoleon melo chavarro" w:date="2015-03-30T17:27:00Z">
                  <w:rPr>
                    <w:rFonts w:ascii="Times New Roman" w:hAnsi="Times New Roman" w:cs="Times New Roman"/>
                    <w:color w:val="000000"/>
                  </w:rPr>
                </w:rPrChange>
              </w:rPr>
            </w:pPr>
            <w:r w:rsidRPr="00514D59">
              <w:rPr>
                <w:rFonts w:ascii="Arial" w:hAnsi="Arial" w:cs="Arial"/>
                <w:b/>
                <w:color w:val="000000"/>
                <w:sz w:val="24"/>
                <w:szCs w:val="24"/>
                <w:rPrChange w:id="869" w:author="napoleon melo chavarro" w:date="2015-03-30T17:27:00Z">
                  <w:rPr>
                    <w:rFonts w:ascii="Times New Roman" w:hAnsi="Times New Roman" w:cs="Times New Roman"/>
                    <w:b/>
                    <w:color w:val="000000"/>
                    <w:sz w:val="18"/>
                    <w:szCs w:val="18"/>
                  </w:rPr>
                </w:rPrChange>
              </w:rPr>
              <w:t>Descripción</w:t>
            </w:r>
          </w:p>
        </w:tc>
        <w:tc>
          <w:tcPr>
            <w:tcW w:w="6515" w:type="dxa"/>
          </w:tcPr>
          <w:p w:rsidR="00134A9E" w:rsidRPr="00514D59" w:rsidRDefault="00514D59" w:rsidP="003F1113">
            <w:pPr>
              <w:rPr>
                <w:rFonts w:ascii="Arial" w:hAnsi="Arial" w:cs="Arial"/>
                <w:color w:val="000000"/>
                <w:sz w:val="24"/>
                <w:szCs w:val="24"/>
                <w:rPrChange w:id="870" w:author="napoleon melo chavarro" w:date="2015-03-30T17:27:00Z">
                  <w:rPr>
                    <w:rFonts w:ascii="Times New Roman" w:hAnsi="Times New Roman" w:cs="Times New Roman"/>
                    <w:color w:val="000000"/>
                  </w:rPr>
                </w:rPrChange>
              </w:rPr>
            </w:pPr>
            <w:ins w:id="871" w:author="napoleon melo chavarro" w:date="2015-03-30T17:27:00Z">
              <w:r w:rsidRPr="00514D59">
                <w:rPr>
                  <w:rFonts w:ascii="Arial" w:hAnsi="Arial" w:cs="Arial"/>
                  <w:color w:val="000000"/>
                  <w:rPrChange w:id="872" w:author="napoleon melo chavarro" w:date="2015-03-30T17:27:00Z">
                    <w:rPr>
                      <w:rFonts w:ascii="Times New Roman" w:hAnsi="Times New Roman" w:cs="Times New Roman"/>
                      <w:color w:val="000000"/>
                    </w:rPr>
                  </w:rPrChange>
                </w:rPr>
                <w:t>Mapa conceptual de la fuerza</w:t>
              </w:r>
            </w:ins>
          </w:p>
        </w:tc>
      </w:tr>
    </w:tbl>
    <w:p w:rsidR="00054A93" w:rsidRDefault="00054A93" w:rsidP="00F21DA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134A9E" w:rsidRPr="00514D59" w:rsidTr="003F1113">
        <w:tc>
          <w:tcPr>
            <w:tcW w:w="9033" w:type="dxa"/>
            <w:gridSpan w:val="2"/>
            <w:shd w:val="clear" w:color="auto" w:fill="000000" w:themeFill="text1"/>
          </w:tcPr>
          <w:p w:rsidR="00134A9E" w:rsidRPr="00514D59" w:rsidRDefault="00134A9E" w:rsidP="003F1113">
            <w:pPr>
              <w:jc w:val="center"/>
              <w:rPr>
                <w:rFonts w:ascii="Arial" w:hAnsi="Arial" w:cs="Arial"/>
                <w:b/>
                <w:color w:val="FFFFFF" w:themeColor="background1"/>
                <w:sz w:val="24"/>
                <w:szCs w:val="24"/>
                <w:rPrChange w:id="873" w:author="napoleon melo chavarro" w:date="2015-03-30T17:28:00Z">
                  <w:rPr>
                    <w:rFonts w:ascii="Times New Roman" w:hAnsi="Times New Roman" w:cs="Times New Roman"/>
                    <w:b/>
                    <w:color w:val="FFFFFF" w:themeColor="background1"/>
                  </w:rPr>
                </w:rPrChange>
              </w:rPr>
            </w:pPr>
            <w:r w:rsidRPr="00514D59">
              <w:rPr>
                <w:rFonts w:ascii="Arial" w:hAnsi="Arial" w:cs="Arial"/>
                <w:b/>
                <w:color w:val="FFFFFF" w:themeColor="background1"/>
                <w:rPrChange w:id="874" w:author="napoleon melo chavarro" w:date="2015-03-30T17:28:00Z">
                  <w:rPr>
                    <w:rFonts w:ascii="Times New Roman" w:hAnsi="Times New Roman" w:cs="Times New Roman"/>
                    <w:b/>
                    <w:color w:val="FFFFFF" w:themeColor="background1"/>
                  </w:rPr>
                </w:rPrChange>
              </w:rPr>
              <w:t>Evaluación: recurso nuevo</w:t>
            </w:r>
          </w:p>
        </w:tc>
      </w:tr>
      <w:tr w:rsidR="00134A9E" w:rsidRPr="00514D59" w:rsidTr="003F1113">
        <w:tc>
          <w:tcPr>
            <w:tcW w:w="2518" w:type="dxa"/>
          </w:tcPr>
          <w:p w:rsidR="00134A9E" w:rsidRPr="00514D59" w:rsidRDefault="00134A9E" w:rsidP="003F1113">
            <w:pPr>
              <w:rPr>
                <w:rFonts w:ascii="Arial" w:hAnsi="Arial" w:cs="Arial"/>
                <w:b/>
                <w:color w:val="000000"/>
                <w:sz w:val="24"/>
                <w:szCs w:val="24"/>
                <w:rPrChange w:id="875" w:author="napoleon melo chavarro" w:date="2015-03-30T17:28:00Z">
                  <w:rPr>
                    <w:rFonts w:ascii="Times New Roman" w:hAnsi="Times New Roman" w:cs="Times New Roman"/>
                    <w:b/>
                    <w:color w:val="000000"/>
                    <w:sz w:val="18"/>
                    <w:szCs w:val="18"/>
                  </w:rPr>
                </w:rPrChange>
              </w:rPr>
            </w:pPr>
            <w:r w:rsidRPr="00514D59">
              <w:rPr>
                <w:rFonts w:ascii="Arial" w:hAnsi="Arial" w:cs="Arial"/>
                <w:b/>
                <w:color w:val="000000"/>
                <w:sz w:val="24"/>
                <w:szCs w:val="24"/>
                <w:rPrChange w:id="876" w:author="napoleon melo chavarro" w:date="2015-03-30T17:28:00Z">
                  <w:rPr>
                    <w:rFonts w:ascii="Times New Roman" w:hAnsi="Times New Roman" w:cs="Times New Roman"/>
                    <w:b/>
                    <w:color w:val="000000"/>
                    <w:sz w:val="18"/>
                    <w:szCs w:val="18"/>
                  </w:rPr>
                </w:rPrChange>
              </w:rPr>
              <w:t>Código</w:t>
            </w:r>
          </w:p>
        </w:tc>
        <w:tc>
          <w:tcPr>
            <w:tcW w:w="6515" w:type="dxa"/>
          </w:tcPr>
          <w:p w:rsidR="00134A9E" w:rsidRPr="00514D59" w:rsidRDefault="004D1FF6" w:rsidP="003F1113">
            <w:pPr>
              <w:rPr>
                <w:rFonts w:ascii="Arial" w:hAnsi="Arial" w:cs="Arial"/>
                <w:b/>
                <w:color w:val="000000"/>
                <w:sz w:val="24"/>
                <w:szCs w:val="24"/>
                <w:rPrChange w:id="877" w:author="napoleon melo chavarro" w:date="2015-03-30T17:28:00Z">
                  <w:rPr>
                    <w:rFonts w:ascii="Times New Roman" w:hAnsi="Times New Roman" w:cs="Times New Roman"/>
                    <w:b/>
                    <w:color w:val="000000"/>
                    <w:sz w:val="18"/>
                    <w:szCs w:val="18"/>
                  </w:rPr>
                </w:rPrChange>
              </w:rPr>
            </w:pPr>
            <w:ins w:id="878" w:author="napoleon melo chavarro" w:date="2015-03-30T12:57:00Z">
              <w:r w:rsidRPr="00514D59">
                <w:rPr>
                  <w:rFonts w:ascii="Arial" w:hAnsi="Arial" w:cs="Arial"/>
                  <w:color w:val="000000"/>
                </w:rPr>
                <w:t>CN_07_11 _REC210</w:t>
              </w:r>
            </w:ins>
            <w:del w:id="879" w:author="napoleon melo chavarro" w:date="2015-03-30T12:57:00Z">
              <w:r w:rsidR="00134A9E" w:rsidRPr="00514D59" w:rsidDel="004D1FF6">
                <w:rPr>
                  <w:rFonts w:ascii="Arial" w:hAnsi="Arial" w:cs="Arial"/>
                  <w:color w:val="000000"/>
                  <w:rPrChange w:id="880" w:author="napoleon melo chavarro" w:date="2015-03-30T17:28:00Z">
                    <w:rPr>
                      <w:rFonts w:ascii="Times New Roman" w:hAnsi="Times New Roman" w:cs="Times New Roman"/>
                      <w:color w:val="000000"/>
                    </w:rPr>
                  </w:rPrChange>
                </w:rPr>
                <w:delText>XX_G00_00_REC00</w:delText>
              </w:r>
            </w:del>
          </w:p>
        </w:tc>
      </w:tr>
      <w:tr w:rsidR="00134A9E" w:rsidRPr="00514D59" w:rsidTr="003F1113">
        <w:tc>
          <w:tcPr>
            <w:tcW w:w="2518" w:type="dxa"/>
          </w:tcPr>
          <w:p w:rsidR="00134A9E" w:rsidRPr="00514D59" w:rsidRDefault="00134A9E" w:rsidP="003F1113">
            <w:pPr>
              <w:rPr>
                <w:rFonts w:ascii="Arial" w:hAnsi="Arial" w:cs="Arial"/>
                <w:color w:val="000000"/>
                <w:sz w:val="24"/>
                <w:szCs w:val="24"/>
                <w:rPrChange w:id="881" w:author="napoleon melo chavarro" w:date="2015-03-30T17:28:00Z">
                  <w:rPr>
                    <w:rFonts w:ascii="Times New Roman" w:hAnsi="Times New Roman" w:cs="Times New Roman"/>
                    <w:color w:val="000000"/>
                  </w:rPr>
                </w:rPrChange>
              </w:rPr>
            </w:pPr>
            <w:r w:rsidRPr="00514D59">
              <w:rPr>
                <w:rFonts w:ascii="Arial" w:hAnsi="Arial" w:cs="Arial"/>
                <w:b/>
                <w:color w:val="000000"/>
                <w:sz w:val="24"/>
                <w:szCs w:val="24"/>
                <w:rPrChange w:id="882" w:author="napoleon melo chavarro" w:date="2015-03-30T17:28:00Z">
                  <w:rPr>
                    <w:rFonts w:ascii="Times New Roman" w:hAnsi="Times New Roman" w:cs="Times New Roman"/>
                    <w:b/>
                    <w:color w:val="000000"/>
                    <w:sz w:val="18"/>
                    <w:szCs w:val="18"/>
                  </w:rPr>
                </w:rPrChange>
              </w:rPr>
              <w:t>Título</w:t>
            </w:r>
          </w:p>
        </w:tc>
        <w:tc>
          <w:tcPr>
            <w:tcW w:w="6515" w:type="dxa"/>
          </w:tcPr>
          <w:p w:rsidR="00134A9E" w:rsidRPr="00514D59" w:rsidRDefault="004D1FF6" w:rsidP="003F1113">
            <w:pPr>
              <w:rPr>
                <w:rFonts w:ascii="Arial" w:hAnsi="Arial" w:cs="Arial"/>
                <w:color w:val="000000"/>
                <w:sz w:val="24"/>
                <w:szCs w:val="24"/>
                <w:rPrChange w:id="883" w:author="napoleon melo chavarro" w:date="2015-03-30T17:28:00Z">
                  <w:rPr>
                    <w:rFonts w:ascii="Times New Roman" w:hAnsi="Times New Roman" w:cs="Times New Roman"/>
                    <w:color w:val="000000"/>
                  </w:rPr>
                </w:rPrChange>
              </w:rPr>
            </w:pPr>
            <w:ins w:id="884" w:author="napoleon melo chavarro" w:date="2015-03-30T12:57:00Z">
              <w:r w:rsidRPr="00514D59">
                <w:rPr>
                  <w:rFonts w:ascii="Arial" w:hAnsi="Arial" w:cs="Arial"/>
                  <w:color w:val="000000"/>
                  <w:rPrChange w:id="885" w:author="napoleon melo chavarro" w:date="2015-03-30T17:28:00Z">
                    <w:rPr>
                      <w:rFonts w:ascii="Times New Roman" w:hAnsi="Times New Roman" w:cs="Times New Roman"/>
                      <w:color w:val="000000"/>
                    </w:rPr>
                  </w:rPrChange>
                </w:rPr>
                <w:t>Auto evaluación</w:t>
              </w:r>
            </w:ins>
          </w:p>
        </w:tc>
      </w:tr>
      <w:tr w:rsidR="00134A9E" w:rsidRPr="00514D59" w:rsidTr="003F1113">
        <w:tc>
          <w:tcPr>
            <w:tcW w:w="2518" w:type="dxa"/>
          </w:tcPr>
          <w:p w:rsidR="00134A9E" w:rsidRPr="00514D59" w:rsidRDefault="00134A9E" w:rsidP="003F1113">
            <w:pPr>
              <w:rPr>
                <w:rFonts w:ascii="Arial" w:hAnsi="Arial" w:cs="Arial"/>
                <w:color w:val="000000"/>
                <w:sz w:val="24"/>
                <w:szCs w:val="24"/>
                <w:rPrChange w:id="886" w:author="napoleon melo chavarro" w:date="2015-03-30T17:28:00Z">
                  <w:rPr>
                    <w:rFonts w:ascii="Times New Roman" w:hAnsi="Times New Roman" w:cs="Times New Roman"/>
                    <w:color w:val="000000"/>
                  </w:rPr>
                </w:rPrChange>
              </w:rPr>
            </w:pPr>
            <w:r w:rsidRPr="00514D59">
              <w:rPr>
                <w:rFonts w:ascii="Arial" w:hAnsi="Arial" w:cs="Arial"/>
                <w:b/>
                <w:color w:val="000000"/>
                <w:sz w:val="24"/>
                <w:szCs w:val="24"/>
                <w:rPrChange w:id="887" w:author="napoleon melo chavarro" w:date="2015-03-30T17:28:00Z">
                  <w:rPr>
                    <w:rFonts w:ascii="Times New Roman" w:hAnsi="Times New Roman" w:cs="Times New Roman"/>
                    <w:b/>
                    <w:color w:val="000000"/>
                    <w:sz w:val="18"/>
                    <w:szCs w:val="18"/>
                  </w:rPr>
                </w:rPrChange>
              </w:rPr>
              <w:t>Descripción</w:t>
            </w:r>
          </w:p>
        </w:tc>
        <w:tc>
          <w:tcPr>
            <w:tcW w:w="6515" w:type="dxa"/>
          </w:tcPr>
          <w:p w:rsidR="00134A9E" w:rsidRPr="00514D59" w:rsidRDefault="004D1FF6" w:rsidP="003F1113">
            <w:pPr>
              <w:rPr>
                <w:rFonts w:ascii="Arial" w:hAnsi="Arial" w:cs="Arial"/>
                <w:sz w:val="24"/>
                <w:szCs w:val="24"/>
                <w:lang w:val="es-ES_tradnl"/>
                <w:rPrChange w:id="888" w:author="napoleon melo chavarro" w:date="2015-03-30T17:28:00Z">
                  <w:rPr>
                    <w:rFonts w:ascii="Times New Roman" w:hAnsi="Times New Roman" w:cs="Times New Roman"/>
                    <w:color w:val="000000"/>
                  </w:rPr>
                </w:rPrChange>
              </w:rPr>
            </w:pPr>
            <w:ins w:id="889" w:author="napoleon melo chavarro" w:date="2015-03-30T12:58:00Z">
              <w:r w:rsidRPr="00514D59">
                <w:rPr>
                  <w:rFonts w:ascii="Arial" w:hAnsi="Arial" w:cs="Arial"/>
                  <w:sz w:val="24"/>
                  <w:szCs w:val="24"/>
                  <w:rPrChange w:id="890" w:author="napoleon melo chavarro" w:date="2015-03-30T17:28:00Z">
                    <w:rPr>
                      <w:rFonts w:ascii="Arial" w:hAnsi="Arial" w:cs="Arial"/>
                      <w:sz w:val="18"/>
                      <w:szCs w:val="18"/>
                    </w:rPr>
                  </w:rPrChange>
                </w:rPr>
                <w:t>Evalúa tus conocimientos sobre el concepto de fuerza.</w:t>
              </w:r>
            </w:ins>
          </w:p>
        </w:tc>
      </w:tr>
    </w:tbl>
    <w:p w:rsidR="00134A9E" w:rsidRDefault="00134A9E" w:rsidP="00F21DA8">
      <w:pPr>
        <w:spacing w:after="0"/>
        <w:rPr>
          <w:rFonts w:ascii="Times" w:hAnsi="Times"/>
          <w:highlight w:val="yellow"/>
        </w:rPr>
      </w:pPr>
    </w:p>
    <w:tbl>
      <w:tblPr>
        <w:tblStyle w:val="Tablaconcuadrcula"/>
        <w:tblW w:w="0" w:type="auto"/>
        <w:tblLook w:val="04A0" w:firstRow="1" w:lastRow="0" w:firstColumn="1" w:lastColumn="0" w:noHBand="0" w:noVBand="1"/>
      </w:tblPr>
      <w:tblGrid>
        <w:gridCol w:w="942"/>
        <w:gridCol w:w="1752"/>
        <w:gridCol w:w="6360"/>
      </w:tblGrid>
      <w:tr w:rsidR="00134A9E" w:rsidRPr="00514D59" w:rsidTr="003F1113">
        <w:tc>
          <w:tcPr>
            <w:tcW w:w="9033" w:type="dxa"/>
            <w:gridSpan w:val="3"/>
            <w:shd w:val="clear" w:color="auto" w:fill="000000" w:themeFill="text1"/>
          </w:tcPr>
          <w:p w:rsidR="00134A9E" w:rsidRPr="00514D59" w:rsidRDefault="00134A9E" w:rsidP="003F1113">
            <w:pPr>
              <w:jc w:val="center"/>
              <w:rPr>
                <w:rFonts w:ascii="Arial" w:hAnsi="Arial" w:cs="Arial"/>
                <w:b/>
                <w:color w:val="FFFFFF" w:themeColor="background1"/>
                <w:sz w:val="24"/>
                <w:szCs w:val="24"/>
                <w:rPrChange w:id="891" w:author="napoleon melo chavarro" w:date="2015-03-30T17:28:00Z">
                  <w:rPr>
                    <w:rFonts w:ascii="Times New Roman" w:hAnsi="Times New Roman" w:cs="Times New Roman"/>
                    <w:b/>
                    <w:color w:val="FFFFFF" w:themeColor="background1"/>
                  </w:rPr>
                </w:rPrChange>
              </w:rPr>
            </w:pPr>
            <w:r w:rsidRPr="00514D59">
              <w:rPr>
                <w:rFonts w:ascii="Arial" w:hAnsi="Arial" w:cs="Arial"/>
                <w:b/>
                <w:color w:val="FFFFFF" w:themeColor="background1"/>
                <w:rPrChange w:id="892" w:author="napoleon melo chavarro" w:date="2015-03-30T17:28:00Z">
                  <w:rPr>
                    <w:rFonts w:ascii="Times New Roman" w:hAnsi="Times New Roman" w:cs="Times New Roman"/>
                    <w:b/>
                    <w:color w:val="FFFFFF" w:themeColor="background1"/>
                  </w:rPr>
                </w:rPrChange>
              </w:rPr>
              <w:t>Webs de referencia</w:t>
            </w:r>
          </w:p>
        </w:tc>
      </w:tr>
      <w:tr w:rsidR="00134A9E" w:rsidRPr="00514D59" w:rsidTr="003F1113">
        <w:tc>
          <w:tcPr>
            <w:tcW w:w="2518" w:type="dxa"/>
          </w:tcPr>
          <w:p w:rsidR="00134A9E" w:rsidRPr="00514D59" w:rsidRDefault="00134A9E" w:rsidP="003F1113">
            <w:pPr>
              <w:rPr>
                <w:rFonts w:ascii="Arial" w:hAnsi="Arial" w:cs="Arial"/>
                <w:b/>
                <w:color w:val="000000"/>
                <w:sz w:val="24"/>
                <w:szCs w:val="24"/>
                <w:rPrChange w:id="893" w:author="napoleon melo chavarro" w:date="2015-03-30T17:28:00Z">
                  <w:rPr>
                    <w:rFonts w:ascii="Times New Roman" w:hAnsi="Times New Roman" w:cs="Times New Roman"/>
                    <w:b/>
                    <w:color w:val="000000"/>
                    <w:sz w:val="18"/>
                    <w:szCs w:val="18"/>
                  </w:rPr>
                </w:rPrChange>
              </w:rPr>
            </w:pPr>
            <w:r w:rsidRPr="00514D59">
              <w:rPr>
                <w:rFonts w:ascii="Arial" w:hAnsi="Arial" w:cs="Arial"/>
                <w:b/>
                <w:color w:val="000000"/>
                <w:sz w:val="24"/>
                <w:szCs w:val="24"/>
                <w:rPrChange w:id="894" w:author="napoleon melo chavarro" w:date="2015-03-30T17:28:00Z">
                  <w:rPr>
                    <w:rFonts w:ascii="Times New Roman" w:hAnsi="Times New Roman" w:cs="Times New Roman"/>
                    <w:b/>
                    <w:color w:val="000000"/>
                    <w:sz w:val="18"/>
                    <w:szCs w:val="18"/>
                  </w:rPr>
                </w:rPrChange>
              </w:rPr>
              <w:t>Código</w:t>
            </w:r>
          </w:p>
        </w:tc>
        <w:tc>
          <w:tcPr>
            <w:tcW w:w="6515" w:type="dxa"/>
            <w:gridSpan w:val="2"/>
          </w:tcPr>
          <w:p w:rsidR="00134A9E" w:rsidRPr="00514D59" w:rsidRDefault="00134A9E">
            <w:pPr>
              <w:rPr>
                <w:rFonts w:ascii="Arial" w:hAnsi="Arial" w:cs="Arial"/>
                <w:b/>
                <w:color w:val="000000"/>
                <w:sz w:val="24"/>
                <w:szCs w:val="24"/>
                <w:rPrChange w:id="895" w:author="napoleon melo chavarro" w:date="2015-03-30T17:28:00Z">
                  <w:rPr>
                    <w:rFonts w:ascii="Times New Roman" w:hAnsi="Times New Roman" w:cs="Times New Roman"/>
                    <w:b/>
                    <w:color w:val="000000"/>
                    <w:sz w:val="18"/>
                    <w:szCs w:val="18"/>
                  </w:rPr>
                </w:rPrChange>
              </w:rPr>
            </w:pPr>
            <w:r w:rsidRPr="00514D59">
              <w:rPr>
                <w:rFonts w:ascii="Arial" w:hAnsi="Arial" w:cs="Arial"/>
                <w:color w:val="000000"/>
                <w:rPrChange w:id="896" w:author="napoleon melo chavarro" w:date="2015-03-30T17:28:00Z">
                  <w:rPr>
                    <w:rFonts w:ascii="Times New Roman" w:hAnsi="Times New Roman" w:cs="Times New Roman"/>
                    <w:color w:val="000000"/>
                  </w:rPr>
                </w:rPrChange>
              </w:rPr>
              <w:t>XX_G00_00_</w:t>
            </w:r>
            <w:del w:id="897" w:author="napoleon melo chavarro" w:date="2015-03-30T12:58:00Z">
              <w:r w:rsidRPr="00514D59" w:rsidDel="004D1FF6">
                <w:rPr>
                  <w:rFonts w:ascii="Arial" w:hAnsi="Arial" w:cs="Arial"/>
                  <w:color w:val="000000"/>
                  <w:rPrChange w:id="898" w:author="napoleon melo chavarro" w:date="2015-03-30T17:28:00Z">
                    <w:rPr>
                      <w:rFonts w:ascii="Times New Roman" w:hAnsi="Times New Roman" w:cs="Times New Roman"/>
                      <w:color w:val="000000"/>
                    </w:rPr>
                  </w:rPrChange>
                </w:rPr>
                <w:delText>REC00</w:delText>
              </w:r>
            </w:del>
            <w:ins w:id="899" w:author="napoleon melo chavarro" w:date="2015-03-30T12:58:00Z">
              <w:r w:rsidR="004D1FF6" w:rsidRPr="00514D59">
                <w:rPr>
                  <w:rFonts w:ascii="Arial" w:hAnsi="Arial" w:cs="Arial"/>
                  <w:color w:val="000000"/>
                  <w:rPrChange w:id="900" w:author="napoleon melo chavarro" w:date="2015-03-30T17:28:00Z">
                    <w:rPr>
                      <w:rFonts w:ascii="Times New Roman" w:hAnsi="Times New Roman" w:cs="Times New Roman"/>
                      <w:color w:val="000000"/>
                    </w:rPr>
                  </w:rPrChange>
                </w:rPr>
                <w:t>REC220</w:t>
              </w:r>
            </w:ins>
          </w:p>
        </w:tc>
      </w:tr>
      <w:tr w:rsidR="00134A9E" w:rsidRPr="00514D59" w:rsidTr="003F1113">
        <w:tc>
          <w:tcPr>
            <w:tcW w:w="2518" w:type="dxa"/>
          </w:tcPr>
          <w:p w:rsidR="00134A9E" w:rsidRPr="00514D59" w:rsidRDefault="00134A9E" w:rsidP="003F1113">
            <w:pPr>
              <w:rPr>
                <w:rFonts w:ascii="Arial" w:hAnsi="Arial" w:cs="Arial"/>
                <w:color w:val="000000"/>
                <w:sz w:val="24"/>
                <w:szCs w:val="24"/>
                <w:rPrChange w:id="901" w:author="napoleon melo chavarro" w:date="2015-03-30T17:28:00Z">
                  <w:rPr>
                    <w:rFonts w:ascii="Times New Roman" w:hAnsi="Times New Roman" w:cs="Times New Roman"/>
                    <w:color w:val="000000"/>
                  </w:rPr>
                </w:rPrChange>
              </w:rPr>
            </w:pPr>
            <w:r w:rsidRPr="00514D59">
              <w:rPr>
                <w:rFonts w:ascii="Arial" w:hAnsi="Arial" w:cs="Arial"/>
                <w:b/>
                <w:color w:val="000000"/>
                <w:sz w:val="24"/>
                <w:szCs w:val="24"/>
                <w:rPrChange w:id="902" w:author="napoleon melo chavarro" w:date="2015-03-30T17:28:00Z">
                  <w:rPr>
                    <w:rFonts w:ascii="Times New Roman" w:hAnsi="Times New Roman" w:cs="Times New Roman"/>
                    <w:b/>
                    <w:color w:val="000000"/>
                    <w:sz w:val="18"/>
                    <w:szCs w:val="18"/>
                  </w:rPr>
                </w:rPrChange>
              </w:rPr>
              <w:t>Web 01</w:t>
            </w:r>
          </w:p>
        </w:tc>
        <w:tc>
          <w:tcPr>
            <w:tcW w:w="3257" w:type="dxa"/>
          </w:tcPr>
          <w:p w:rsidR="00134A9E" w:rsidRPr="00514D59" w:rsidRDefault="00FB08F6" w:rsidP="00134A9E">
            <w:pPr>
              <w:jc w:val="center"/>
              <w:rPr>
                <w:rFonts w:ascii="Arial" w:hAnsi="Arial" w:cs="Arial"/>
                <w:i/>
                <w:sz w:val="24"/>
                <w:szCs w:val="24"/>
                <w:rPrChange w:id="903" w:author="napoleon melo chavarro" w:date="2015-03-30T17:28:00Z">
                  <w:rPr>
                    <w:rFonts w:ascii="Times New Roman" w:hAnsi="Times New Roman" w:cs="Times New Roman"/>
                    <w:i/>
                    <w:color w:val="BFBFBF" w:themeColor="background1" w:themeShade="BF"/>
                  </w:rPr>
                </w:rPrChange>
              </w:rPr>
            </w:pPr>
            <w:ins w:id="904" w:author="napoleon melo chavarro" w:date="2015-03-30T12:49:00Z">
              <w:r w:rsidRPr="00514D59">
                <w:rPr>
                  <w:rFonts w:ascii="Arial" w:hAnsi="Arial" w:cs="Arial"/>
                  <w:i/>
                  <w:rPrChange w:id="905" w:author="napoleon melo chavarro" w:date="2015-03-30T17:28:00Z">
                    <w:rPr>
                      <w:rFonts w:ascii="Times New Roman" w:hAnsi="Times New Roman" w:cs="Times New Roman"/>
                      <w:i/>
                    </w:rPr>
                  </w:rPrChange>
                </w:rPr>
                <w:t>Magnetismo</w:t>
              </w:r>
            </w:ins>
            <w:del w:id="906" w:author="napoleon melo chavarro" w:date="2015-03-30T12:49:00Z">
              <w:r w:rsidR="00134A9E" w:rsidRPr="00514D59" w:rsidDel="00FB08F6">
                <w:rPr>
                  <w:rFonts w:ascii="Arial" w:hAnsi="Arial" w:cs="Arial"/>
                  <w:i/>
                  <w:rPrChange w:id="907" w:author="napoleon melo chavarro" w:date="2015-03-30T17:28:00Z">
                    <w:rPr>
                      <w:rFonts w:ascii="Times New Roman" w:hAnsi="Times New Roman" w:cs="Times New Roman"/>
                      <w:i/>
                      <w:color w:val="BFBFBF" w:themeColor="background1" w:themeShade="BF"/>
                    </w:rPr>
                  </w:rPrChange>
                </w:rPr>
                <w:delText>Título</w:delText>
              </w:r>
            </w:del>
          </w:p>
        </w:tc>
        <w:tc>
          <w:tcPr>
            <w:tcW w:w="3258" w:type="dxa"/>
          </w:tcPr>
          <w:p w:rsidR="00134A9E" w:rsidRPr="00514D59" w:rsidRDefault="00FB08F6" w:rsidP="00134A9E">
            <w:pPr>
              <w:jc w:val="center"/>
              <w:rPr>
                <w:rFonts w:ascii="Arial" w:hAnsi="Arial" w:cs="Arial"/>
                <w:i/>
                <w:sz w:val="24"/>
                <w:szCs w:val="24"/>
                <w:rPrChange w:id="908" w:author="napoleon melo chavarro" w:date="2015-03-30T17:28:00Z">
                  <w:rPr>
                    <w:rFonts w:ascii="Times New Roman" w:hAnsi="Times New Roman" w:cs="Times New Roman"/>
                    <w:i/>
                    <w:color w:val="BFBFBF" w:themeColor="background1" w:themeShade="BF"/>
                  </w:rPr>
                </w:rPrChange>
              </w:rPr>
            </w:pPr>
            <w:ins w:id="909" w:author="napoleon melo chavarro" w:date="2015-03-30T12:49:00Z">
              <w:r w:rsidRPr="00514D59">
                <w:rPr>
                  <w:rFonts w:ascii="Arial" w:hAnsi="Arial" w:cs="Arial"/>
                  <w:i/>
                  <w:rPrChange w:id="910" w:author="napoleon melo chavarro" w:date="2015-03-30T17:28:00Z">
                    <w:rPr>
                      <w:rFonts w:ascii="Times New Roman" w:hAnsi="Times New Roman" w:cs="Times New Roman"/>
                      <w:i/>
                    </w:rPr>
                  </w:rPrChange>
                </w:rPr>
                <w:t>http://www.endesaeduca.com/Endesa_educa/recursos-interactivos/conceptos-basicos/magnetismo</w:t>
              </w:r>
            </w:ins>
            <w:r w:rsidR="00134A9E" w:rsidRPr="00514D59">
              <w:rPr>
                <w:rFonts w:ascii="Arial" w:hAnsi="Arial" w:cs="Arial"/>
                <w:i/>
                <w:rPrChange w:id="911" w:author="napoleon melo chavarro" w:date="2015-03-30T17:28:00Z">
                  <w:rPr>
                    <w:rFonts w:ascii="Times New Roman" w:hAnsi="Times New Roman" w:cs="Times New Roman"/>
                    <w:i/>
                    <w:color w:val="BFBFBF" w:themeColor="background1" w:themeShade="BF"/>
                  </w:rPr>
                </w:rPrChange>
              </w:rPr>
              <w:t>URL</w:t>
            </w:r>
          </w:p>
        </w:tc>
      </w:tr>
      <w:tr w:rsidR="00134A9E" w:rsidRPr="00514D59" w:rsidTr="003F1113">
        <w:tc>
          <w:tcPr>
            <w:tcW w:w="2518" w:type="dxa"/>
          </w:tcPr>
          <w:p w:rsidR="00134A9E" w:rsidRPr="00514D59" w:rsidRDefault="00134A9E" w:rsidP="003F1113">
            <w:pPr>
              <w:rPr>
                <w:rFonts w:ascii="Arial" w:hAnsi="Arial" w:cs="Arial"/>
                <w:color w:val="000000"/>
                <w:sz w:val="24"/>
                <w:szCs w:val="24"/>
                <w:rPrChange w:id="912" w:author="napoleon melo chavarro" w:date="2015-03-30T17:28:00Z">
                  <w:rPr>
                    <w:rFonts w:ascii="Times New Roman" w:hAnsi="Times New Roman" w:cs="Times New Roman"/>
                    <w:color w:val="000000"/>
                  </w:rPr>
                </w:rPrChange>
              </w:rPr>
            </w:pPr>
            <w:r w:rsidRPr="00514D59">
              <w:rPr>
                <w:rFonts w:ascii="Arial" w:hAnsi="Arial" w:cs="Arial"/>
                <w:b/>
                <w:color w:val="000000"/>
                <w:sz w:val="24"/>
                <w:szCs w:val="24"/>
                <w:rPrChange w:id="913" w:author="napoleon melo chavarro" w:date="2015-03-30T17:28:00Z">
                  <w:rPr>
                    <w:rFonts w:ascii="Times New Roman" w:hAnsi="Times New Roman" w:cs="Times New Roman"/>
                    <w:b/>
                    <w:color w:val="000000"/>
                    <w:sz w:val="18"/>
                    <w:szCs w:val="18"/>
                  </w:rPr>
                </w:rPrChange>
              </w:rPr>
              <w:t>Web 02</w:t>
            </w:r>
          </w:p>
        </w:tc>
        <w:tc>
          <w:tcPr>
            <w:tcW w:w="3257" w:type="dxa"/>
          </w:tcPr>
          <w:p w:rsidR="00134A9E" w:rsidRPr="00514D59" w:rsidRDefault="00134A9E" w:rsidP="00134A9E">
            <w:pPr>
              <w:jc w:val="center"/>
              <w:rPr>
                <w:rFonts w:ascii="Arial" w:hAnsi="Arial" w:cs="Arial"/>
                <w:i/>
                <w:sz w:val="24"/>
                <w:szCs w:val="24"/>
                <w:rPrChange w:id="914" w:author="napoleon melo chavarro" w:date="2015-03-30T17:28:00Z">
                  <w:rPr>
                    <w:rFonts w:ascii="Times New Roman" w:hAnsi="Times New Roman" w:cs="Times New Roman"/>
                    <w:i/>
                    <w:color w:val="BFBFBF" w:themeColor="background1" w:themeShade="BF"/>
                  </w:rPr>
                </w:rPrChange>
              </w:rPr>
            </w:pPr>
            <w:del w:id="915" w:author="napoleon melo chavarro" w:date="2015-03-30T12:51:00Z">
              <w:r w:rsidRPr="00514D59" w:rsidDel="00FB08F6">
                <w:rPr>
                  <w:rFonts w:ascii="Arial" w:hAnsi="Arial" w:cs="Arial"/>
                  <w:i/>
                  <w:rPrChange w:id="916" w:author="napoleon melo chavarro" w:date="2015-03-30T17:28:00Z">
                    <w:rPr>
                      <w:rFonts w:ascii="Times New Roman" w:hAnsi="Times New Roman" w:cs="Times New Roman"/>
                      <w:i/>
                      <w:color w:val="BFBFBF" w:themeColor="background1" w:themeShade="BF"/>
                    </w:rPr>
                  </w:rPrChange>
                </w:rPr>
                <w:delText>Título</w:delText>
              </w:r>
            </w:del>
            <w:ins w:id="917" w:author="napoleon melo chavarro" w:date="2015-03-30T12:51:00Z">
              <w:r w:rsidR="00FB08F6" w:rsidRPr="00514D59">
                <w:rPr>
                  <w:rFonts w:ascii="Arial" w:hAnsi="Arial" w:cs="Arial"/>
                  <w:i/>
                  <w:rPrChange w:id="918" w:author="napoleon melo chavarro" w:date="2015-03-30T17:28:00Z">
                    <w:rPr>
                      <w:rFonts w:ascii="Times New Roman" w:hAnsi="Times New Roman" w:cs="Times New Roman"/>
                      <w:i/>
                    </w:rPr>
                  </w:rPrChange>
                </w:rPr>
                <w:t>¿Cómo actúan las fuerzas?</w:t>
              </w:r>
            </w:ins>
          </w:p>
        </w:tc>
        <w:tc>
          <w:tcPr>
            <w:tcW w:w="3258" w:type="dxa"/>
          </w:tcPr>
          <w:p w:rsidR="00134A9E" w:rsidRPr="00514D59" w:rsidRDefault="00FB08F6">
            <w:pPr>
              <w:rPr>
                <w:rFonts w:ascii="Arial" w:hAnsi="Arial" w:cs="Arial"/>
                <w:i/>
                <w:sz w:val="24"/>
                <w:szCs w:val="24"/>
                <w:rPrChange w:id="919" w:author="napoleon melo chavarro" w:date="2015-03-30T17:28:00Z">
                  <w:rPr>
                    <w:rFonts w:ascii="Times New Roman" w:hAnsi="Times New Roman" w:cs="Times New Roman"/>
                    <w:i/>
                    <w:color w:val="BFBFBF" w:themeColor="background1" w:themeShade="BF"/>
                  </w:rPr>
                </w:rPrChange>
              </w:rPr>
              <w:pPrChange w:id="920" w:author="napoleon melo chavarro" w:date="2015-03-30T12:51:00Z">
                <w:pPr>
                  <w:jc w:val="center"/>
                </w:pPr>
              </w:pPrChange>
            </w:pPr>
            <w:ins w:id="921" w:author="napoleon melo chavarro" w:date="2015-03-30T12:51:00Z">
              <w:r w:rsidRPr="00514D59">
                <w:rPr>
                  <w:rFonts w:ascii="Arial" w:hAnsi="Arial" w:cs="Arial"/>
                  <w:i/>
                  <w:rPrChange w:id="922" w:author="napoleon melo chavarro" w:date="2015-03-30T17:28:00Z">
                    <w:rPr>
                      <w:rFonts w:ascii="Times New Roman" w:hAnsi="Times New Roman" w:cs="Times New Roman"/>
                      <w:i/>
                    </w:rPr>
                  </w:rPrChange>
                </w:rPr>
                <w:t>https://www.youtube.com/watch?v=WMdmFgOdE-w</w:t>
              </w:r>
            </w:ins>
            <w:del w:id="923" w:author="napoleon melo chavarro" w:date="2015-03-30T12:51:00Z">
              <w:r w:rsidR="00134A9E" w:rsidRPr="00514D59" w:rsidDel="00FB08F6">
                <w:rPr>
                  <w:rFonts w:ascii="Arial" w:hAnsi="Arial" w:cs="Arial"/>
                  <w:i/>
                  <w:rPrChange w:id="924" w:author="napoleon melo chavarro" w:date="2015-03-30T17:28:00Z">
                    <w:rPr>
                      <w:rFonts w:ascii="Times New Roman" w:hAnsi="Times New Roman" w:cs="Times New Roman"/>
                      <w:i/>
                      <w:color w:val="BFBFBF" w:themeColor="background1" w:themeShade="BF"/>
                    </w:rPr>
                  </w:rPrChange>
                </w:rPr>
                <w:delText>URL</w:delText>
              </w:r>
            </w:del>
          </w:p>
        </w:tc>
      </w:tr>
      <w:tr w:rsidR="00134A9E" w:rsidRPr="00514D59" w:rsidTr="003F1113">
        <w:tc>
          <w:tcPr>
            <w:tcW w:w="2518" w:type="dxa"/>
          </w:tcPr>
          <w:p w:rsidR="00134A9E" w:rsidRPr="00514D59" w:rsidRDefault="00134A9E" w:rsidP="003F1113">
            <w:pPr>
              <w:rPr>
                <w:rFonts w:ascii="Arial" w:hAnsi="Arial" w:cs="Arial"/>
                <w:b/>
                <w:color w:val="000000"/>
                <w:sz w:val="24"/>
                <w:szCs w:val="24"/>
                <w:rPrChange w:id="925" w:author="napoleon melo chavarro" w:date="2015-03-30T17:28:00Z">
                  <w:rPr>
                    <w:rFonts w:ascii="Times New Roman" w:hAnsi="Times New Roman" w:cs="Times New Roman"/>
                    <w:b/>
                    <w:color w:val="000000"/>
                    <w:sz w:val="18"/>
                    <w:szCs w:val="18"/>
                  </w:rPr>
                </w:rPrChange>
              </w:rPr>
            </w:pPr>
            <w:r w:rsidRPr="00514D59">
              <w:rPr>
                <w:rFonts w:ascii="Arial" w:hAnsi="Arial" w:cs="Arial"/>
                <w:b/>
                <w:color w:val="000000"/>
                <w:sz w:val="24"/>
                <w:szCs w:val="24"/>
                <w:rPrChange w:id="926" w:author="napoleon melo chavarro" w:date="2015-03-30T17:28:00Z">
                  <w:rPr>
                    <w:rFonts w:ascii="Times New Roman" w:hAnsi="Times New Roman" w:cs="Times New Roman"/>
                    <w:b/>
                    <w:color w:val="000000"/>
                    <w:sz w:val="18"/>
                    <w:szCs w:val="18"/>
                  </w:rPr>
                </w:rPrChange>
              </w:rPr>
              <w:t>Web 03</w:t>
            </w:r>
          </w:p>
        </w:tc>
        <w:tc>
          <w:tcPr>
            <w:tcW w:w="3257" w:type="dxa"/>
          </w:tcPr>
          <w:p w:rsidR="00134A9E" w:rsidRPr="00514D59" w:rsidRDefault="00060BE4" w:rsidP="00134A9E">
            <w:pPr>
              <w:jc w:val="center"/>
              <w:rPr>
                <w:rFonts w:ascii="Arial" w:hAnsi="Arial" w:cs="Arial"/>
                <w:i/>
                <w:sz w:val="24"/>
                <w:szCs w:val="24"/>
                <w:rPrChange w:id="927" w:author="napoleon melo chavarro" w:date="2015-03-30T17:28:00Z">
                  <w:rPr>
                    <w:rFonts w:ascii="Times New Roman" w:hAnsi="Times New Roman" w:cs="Times New Roman"/>
                    <w:i/>
                    <w:color w:val="BFBFBF" w:themeColor="background1" w:themeShade="BF"/>
                  </w:rPr>
                </w:rPrChange>
              </w:rPr>
            </w:pPr>
            <w:ins w:id="928" w:author="napoleon melo chavarro" w:date="2015-03-30T12:52:00Z">
              <w:r w:rsidRPr="00514D59">
                <w:rPr>
                  <w:rFonts w:ascii="Arial" w:hAnsi="Arial" w:cs="Arial"/>
                  <w:i/>
                  <w:rPrChange w:id="929" w:author="napoleon melo chavarro" w:date="2015-03-30T17:28:00Z">
                    <w:rPr>
                      <w:rFonts w:ascii="Times New Roman" w:hAnsi="Times New Roman" w:cs="Times New Roman"/>
                      <w:i/>
                    </w:rPr>
                  </w:rPrChange>
                </w:rPr>
                <w:t>Las fuerzas y sus efectos.</w:t>
              </w:r>
            </w:ins>
            <w:del w:id="930" w:author="napoleon melo chavarro" w:date="2015-03-30T12:52:00Z">
              <w:r w:rsidR="00134A9E" w:rsidRPr="00514D59" w:rsidDel="00060BE4">
                <w:rPr>
                  <w:rFonts w:ascii="Arial" w:hAnsi="Arial" w:cs="Arial"/>
                  <w:i/>
                  <w:rPrChange w:id="931" w:author="napoleon melo chavarro" w:date="2015-03-30T17:28:00Z">
                    <w:rPr>
                      <w:rFonts w:ascii="Times New Roman" w:hAnsi="Times New Roman" w:cs="Times New Roman"/>
                      <w:i/>
                      <w:color w:val="BFBFBF" w:themeColor="background1" w:themeShade="BF"/>
                    </w:rPr>
                  </w:rPrChange>
                </w:rPr>
                <w:delText>Título</w:delText>
              </w:r>
            </w:del>
          </w:p>
        </w:tc>
        <w:tc>
          <w:tcPr>
            <w:tcW w:w="3258" w:type="dxa"/>
          </w:tcPr>
          <w:p w:rsidR="00134A9E" w:rsidRPr="00514D59" w:rsidRDefault="00060BE4" w:rsidP="00134A9E">
            <w:pPr>
              <w:jc w:val="center"/>
              <w:rPr>
                <w:rFonts w:ascii="Arial" w:hAnsi="Arial" w:cs="Arial"/>
                <w:i/>
                <w:sz w:val="24"/>
                <w:szCs w:val="24"/>
                <w:rPrChange w:id="932" w:author="napoleon melo chavarro" w:date="2015-03-30T17:28:00Z">
                  <w:rPr>
                    <w:rFonts w:ascii="Times New Roman" w:hAnsi="Times New Roman" w:cs="Times New Roman"/>
                    <w:i/>
                    <w:color w:val="BFBFBF" w:themeColor="background1" w:themeShade="BF"/>
                  </w:rPr>
                </w:rPrChange>
              </w:rPr>
            </w:pPr>
            <w:ins w:id="933" w:author="napoleon melo chavarro" w:date="2015-03-30T12:52:00Z">
              <w:r w:rsidRPr="00514D59">
                <w:rPr>
                  <w:rFonts w:ascii="Arial" w:hAnsi="Arial" w:cs="Arial"/>
                  <w:i/>
                  <w:rPrChange w:id="934" w:author="napoleon melo chavarro" w:date="2015-03-30T17:28:00Z">
                    <w:rPr>
                      <w:rFonts w:ascii="Times New Roman" w:hAnsi="Times New Roman" w:cs="Times New Roman"/>
                      <w:i/>
                    </w:rPr>
                  </w:rPrChange>
                </w:rPr>
                <w:t>http://www.quimicaweb.net/grupo_trabajo_ccnn_2/tema2/index.htm</w:t>
              </w:r>
            </w:ins>
            <w:del w:id="935" w:author="napoleon melo chavarro" w:date="2015-03-30T12:52:00Z">
              <w:r w:rsidR="00134A9E" w:rsidRPr="00514D59" w:rsidDel="00060BE4">
                <w:rPr>
                  <w:rFonts w:ascii="Arial" w:hAnsi="Arial" w:cs="Arial"/>
                  <w:i/>
                  <w:rPrChange w:id="936" w:author="napoleon melo chavarro" w:date="2015-03-30T17:28:00Z">
                    <w:rPr>
                      <w:rFonts w:ascii="Times New Roman" w:hAnsi="Times New Roman" w:cs="Times New Roman"/>
                      <w:i/>
                      <w:color w:val="BFBFBF" w:themeColor="background1" w:themeShade="BF"/>
                    </w:rPr>
                  </w:rPrChange>
                </w:rPr>
                <w:delText>URL</w:delText>
              </w:r>
            </w:del>
          </w:p>
        </w:tc>
      </w:tr>
    </w:tbl>
    <w:p w:rsidR="00134A9E" w:rsidRPr="004E5E51" w:rsidRDefault="00134A9E" w:rsidP="00F21DA8">
      <w:pPr>
        <w:spacing w:after="0"/>
        <w:rPr>
          <w:rFonts w:ascii="Times" w:hAnsi="Times"/>
          <w:highlight w:val="yellow"/>
        </w:rPr>
      </w:pPr>
    </w:p>
    <w:p w:rsidR="009D7E43" w:rsidRPr="004E5E51" w:rsidRDefault="009D7E43" w:rsidP="00F21DA8">
      <w:pPr>
        <w:spacing w:after="0"/>
        <w:rPr>
          <w:rFonts w:ascii="Times" w:hAnsi="Times"/>
        </w:rPr>
      </w:pPr>
    </w:p>
    <w:sectPr w:rsidR="009D7E43" w:rsidRPr="004E5E51" w:rsidSect="00FC30C2">
      <w:headerReference w:type="even" r:id="rId57"/>
      <w:headerReference w:type="default" r:id="rId58"/>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4" w:author="ASISTENTE ALEJO" w:date="2015-04-21T13:34:00Z" w:initials="AA">
    <w:p w:rsidR="004152CF" w:rsidRDefault="004152CF">
      <w:pPr>
        <w:pStyle w:val="Textocomentario"/>
      </w:pPr>
      <w:r>
        <w:rPr>
          <w:rStyle w:val="Refdecomentario"/>
        </w:rPr>
        <w:annotationRef/>
      </w:r>
      <w:r>
        <w:t>Falta algún destacado, con algún ejemplo donde se vea la aplicación de esta fórmula</w:t>
      </w:r>
    </w:p>
  </w:comment>
  <w:comment w:id="214" w:author="ASISTENTE ALEJO" w:date="2015-04-21T13:35:00Z" w:initials="AA">
    <w:p w:rsidR="004152CF" w:rsidRDefault="004152CF">
      <w:pPr>
        <w:pStyle w:val="Textocomentario"/>
      </w:pPr>
      <w:r>
        <w:rPr>
          <w:rStyle w:val="Refdecomentario"/>
        </w:rPr>
        <w:annotationRef/>
      </w:r>
      <w:proofErr w:type="spellStart"/>
      <w:r>
        <w:t>Podrìamos</w:t>
      </w:r>
      <w:proofErr w:type="spellEnd"/>
      <w:r>
        <w:t xml:space="preserve"> colocar este destacado en la parte de medida de fuerza</w:t>
      </w:r>
    </w:p>
  </w:comment>
  <w:comment w:id="634" w:author="ASISTENTE ALEJO" w:date="2015-04-23T23:46:00Z" w:initials="AA">
    <w:p w:rsidR="001577D5" w:rsidRDefault="001577D5">
      <w:pPr>
        <w:pStyle w:val="Textocomentario"/>
      </w:pPr>
      <w:r>
        <w:rPr>
          <w:rStyle w:val="Refdecomentario"/>
        </w:rPr>
        <w:annotationRef/>
      </w:r>
      <w:r>
        <w:t>Cual recuadro?</w:t>
      </w:r>
    </w:p>
  </w:comment>
  <w:comment w:id="646" w:author="ASISTENTE ALEJO" w:date="2015-04-23T23:51:00Z" w:initials="AA">
    <w:p w:rsidR="00EC0E5C" w:rsidRDefault="00EC0E5C">
      <w:pPr>
        <w:pStyle w:val="Textocomentario"/>
      </w:pPr>
      <w:r>
        <w:rPr>
          <w:rStyle w:val="Refdecomentario"/>
        </w:rPr>
        <w:annotationRef/>
      </w:r>
      <w:r>
        <w:t xml:space="preserve">Sin </w:t>
      </w:r>
      <w:proofErr w:type="spellStart"/>
      <w:r>
        <w:t>revisiòn</w:t>
      </w:r>
      <w:proofErr w:type="spellEnd"/>
    </w:p>
  </w:comment>
  <w:comment w:id="647" w:author="ASISTENTE ALEJO" w:date="2015-04-23T23:51:00Z" w:initials="AA">
    <w:p w:rsidR="00EC0E5C" w:rsidRDefault="00EC0E5C">
      <w:pPr>
        <w:pStyle w:val="Textocomentario"/>
      </w:pPr>
      <w:r>
        <w:rPr>
          <w:rStyle w:val="Refdecomentario"/>
        </w:rPr>
        <w:annotationRef/>
      </w:r>
      <w:r>
        <w:t xml:space="preserve">Sin </w:t>
      </w:r>
      <w:proofErr w:type="spellStart"/>
      <w:r>
        <w:t>revision</w:t>
      </w:r>
      <w:proofErr w:type="spellEnd"/>
    </w:p>
  </w:comment>
  <w:comment w:id="664" w:author="ASISTENTE ALEJO" w:date="2015-04-23T23:51:00Z" w:initials="AA">
    <w:p w:rsidR="00EC0E5C" w:rsidRDefault="00EC0E5C">
      <w:pPr>
        <w:pStyle w:val="Textocomentario"/>
      </w:pPr>
      <w:r>
        <w:rPr>
          <w:rStyle w:val="Refdecomentario"/>
        </w:rPr>
        <w:annotationRef/>
      </w:r>
      <w:r>
        <w:t xml:space="preserve">Sin </w:t>
      </w:r>
      <w:proofErr w:type="spellStart"/>
      <w:r>
        <w:t>revicion</w:t>
      </w:r>
      <w:proofErr w:type="spellEnd"/>
      <w:r>
        <w:t xml:space="preserve"> toda el recurso</w:t>
      </w:r>
    </w:p>
  </w:comment>
  <w:comment w:id="666" w:author="ASISTENTE ALEJO" w:date="2015-04-23T23:52:00Z" w:initials="AA">
    <w:p w:rsidR="00FB66DC" w:rsidRDefault="00FB66DC">
      <w:pPr>
        <w:pStyle w:val="Textocomentario"/>
      </w:pPr>
      <w:r>
        <w:rPr>
          <w:rStyle w:val="Refdecomentario"/>
        </w:rPr>
        <w:annotationRef/>
      </w:r>
      <w:r>
        <w:t xml:space="preserve">Sin </w:t>
      </w:r>
      <w:proofErr w:type="spellStart"/>
      <w:r>
        <w:t>revision</w:t>
      </w:r>
      <w:proofErr w:type="spellEnd"/>
    </w:p>
  </w:comment>
  <w:comment w:id="671" w:author="ASISTENTE ALEJO" w:date="2015-04-23T23:53:00Z" w:initials="AA">
    <w:p w:rsidR="00FB66DC" w:rsidRDefault="00FB66DC">
      <w:pPr>
        <w:pStyle w:val="Textocomentario"/>
      </w:pPr>
      <w:r>
        <w:rPr>
          <w:rStyle w:val="Refdecomentario"/>
        </w:rPr>
        <w:annotationRef/>
      </w:r>
      <w:r>
        <w:t xml:space="preserve">Sin </w:t>
      </w:r>
      <w:proofErr w:type="spellStart"/>
      <w:r>
        <w:t>revision</w:t>
      </w:r>
      <w:proofErr w:type="spellEnd"/>
    </w:p>
  </w:comment>
  <w:comment w:id="763" w:author="ASISTENTE ALEJO" w:date="2015-04-23T23:55:00Z" w:initials="AA">
    <w:p w:rsidR="00FB66DC" w:rsidRDefault="00FB66DC">
      <w:pPr>
        <w:pStyle w:val="Textocomentario"/>
      </w:pPr>
      <w:r>
        <w:rPr>
          <w:rStyle w:val="Refdecomentario"/>
        </w:rPr>
        <w:annotationRef/>
      </w:r>
      <w:r>
        <w:t>Sin revisar</w:t>
      </w:r>
    </w:p>
  </w:comment>
  <w:comment w:id="777" w:author="ASISTENTE ALEJO" w:date="2015-04-23T23:56:00Z" w:initials="AA">
    <w:p w:rsidR="001550EA" w:rsidRDefault="001550EA">
      <w:pPr>
        <w:pStyle w:val="Textocomentario"/>
      </w:pPr>
      <w:r>
        <w:rPr>
          <w:rStyle w:val="Refdecomentario"/>
        </w:rPr>
        <w:annotationRef/>
      </w:r>
      <w:r>
        <w:t>Sin revisar</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10D1" w:rsidRDefault="002810D1">
      <w:pPr>
        <w:spacing w:after="0"/>
      </w:pPr>
      <w:r>
        <w:separator/>
      </w:r>
    </w:p>
  </w:endnote>
  <w:endnote w:type="continuationSeparator" w:id="0">
    <w:p w:rsidR="002810D1" w:rsidRDefault="002810D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10D1" w:rsidRDefault="002810D1">
      <w:pPr>
        <w:spacing w:after="0"/>
      </w:pPr>
      <w:r>
        <w:separator/>
      </w:r>
    </w:p>
  </w:footnote>
  <w:footnote w:type="continuationSeparator" w:id="0">
    <w:p w:rsidR="002810D1" w:rsidRDefault="002810D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52CF" w:rsidRDefault="004152CF"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4152CF" w:rsidRDefault="004152CF"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52CF" w:rsidRDefault="004152CF"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550EA">
      <w:rPr>
        <w:rStyle w:val="Nmerodepgina"/>
        <w:noProof/>
      </w:rPr>
      <w:t>34</w:t>
    </w:r>
    <w:r>
      <w:rPr>
        <w:rStyle w:val="Nmerodepgina"/>
      </w:rPr>
      <w:fldChar w:fldCharType="end"/>
    </w:r>
  </w:p>
  <w:p w:rsidR="004152CF" w:rsidRDefault="004152CF" w:rsidP="00E326DA">
    <w:pPr>
      <w:spacing w:line="276" w:lineRule="auto"/>
    </w:pPr>
    <w:r w:rsidRPr="00E85540">
      <w:rPr>
        <w:rFonts w:ascii="Times" w:hAnsi="Times"/>
        <w:sz w:val="20"/>
        <w:szCs w:val="20"/>
        <w:highlight w:val="yellow"/>
        <w:lang w:val="es-ES"/>
        <w:rPrChange w:id="937" w:author="ASISTENTE ALEJO" w:date="2015-04-21T08:16:00Z">
          <w:rPr>
            <w:rFonts w:ascii="Times" w:hAnsi="Times"/>
            <w:sz w:val="20"/>
            <w:szCs w:val="20"/>
            <w:highlight w:val="yellow"/>
            <w:lang w:val="en-US"/>
          </w:rPr>
        </w:rPrChange>
      </w:rPr>
      <w:t>[GUION CN _07_11_CO]</w:t>
    </w:r>
    <w:r w:rsidRPr="00E85540">
      <w:rPr>
        <w:rFonts w:ascii="Times" w:hAnsi="Times"/>
        <w:sz w:val="20"/>
        <w:szCs w:val="20"/>
        <w:lang w:val="es-ES"/>
        <w:rPrChange w:id="938" w:author="ASISTENTE ALEJO" w:date="2015-04-21T08:16:00Z">
          <w:rPr>
            <w:rFonts w:ascii="Times" w:hAnsi="Times"/>
            <w:sz w:val="20"/>
            <w:szCs w:val="20"/>
            <w:lang w:val="en-US"/>
          </w:rPr>
        </w:rPrChange>
      </w:rPr>
      <w:t xml:space="preserve"> Guion 11. </w:t>
    </w:r>
    <w:r>
      <w:t>Las fuerzas y sus efectos sobre los objetos</w:t>
    </w:r>
  </w:p>
  <w:p w:rsidR="004152CF" w:rsidRPr="00F16D37" w:rsidRDefault="004152CF" w:rsidP="0004489C">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13C17"/>
    <w:multiLevelType w:val="hybridMultilevel"/>
    <w:tmpl w:val="FD4600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0A8C43EE"/>
    <w:multiLevelType w:val="hybridMultilevel"/>
    <w:tmpl w:val="1A0211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0C123F64"/>
    <w:multiLevelType w:val="hybridMultilevel"/>
    <w:tmpl w:val="3AD66C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11807CD2"/>
    <w:multiLevelType w:val="multilevel"/>
    <w:tmpl w:val="C12C3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C31EA2"/>
    <w:multiLevelType w:val="hybridMultilevel"/>
    <w:tmpl w:val="973C3F92"/>
    <w:lvl w:ilvl="0" w:tplc="C9F2DD9E">
      <w:start w:val="1"/>
      <w:numFmt w:val="decimal"/>
      <w:lvlText w:val="%1."/>
      <w:lvlJc w:val="left"/>
      <w:pPr>
        <w:ind w:left="495" w:hanging="360"/>
      </w:pPr>
      <w:rPr>
        <w:rFonts w:hint="default"/>
      </w:rPr>
    </w:lvl>
    <w:lvl w:ilvl="1" w:tplc="240A0019" w:tentative="1">
      <w:start w:val="1"/>
      <w:numFmt w:val="lowerLetter"/>
      <w:lvlText w:val="%2."/>
      <w:lvlJc w:val="left"/>
      <w:pPr>
        <w:ind w:left="1215" w:hanging="360"/>
      </w:pPr>
    </w:lvl>
    <w:lvl w:ilvl="2" w:tplc="240A001B" w:tentative="1">
      <w:start w:val="1"/>
      <w:numFmt w:val="lowerRoman"/>
      <w:lvlText w:val="%3."/>
      <w:lvlJc w:val="right"/>
      <w:pPr>
        <w:ind w:left="1935" w:hanging="180"/>
      </w:pPr>
    </w:lvl>
    <w:lvl w:ilvl="3" w:tplc="240A000F" w:tentative="1">
      <w:start w:val="1"/>
      <w:numFmt w:val="decimal"/>
      <w:lvlText w:val="%4."/>
      <w:lvlJc w:val="left"/>
      <w:pPr>
        <w:ind w:left="2655" w:hanging="360"/>
      </w:pPr>
    </w:lvl>
    <w:lvl w:ilvl="4" w:tplc="240A0019" w:tentative="1">
      <w:start w:val="1"/>
      <w:numFmt w:val="lowerLetter"/>
      <w:lvlText w:val="%5."/>
      <w:lvlJc w:val="left"/>
      <w:pPr>
        <w:ind w:left="3375" w:hanging="360"/>
      </w:pPr>
    </w:lvl>
    <w:lvl w:ilvl="5" w:tplc="240A001B" w:tentative="1">
      <w:start w:val="1"/>
      <w:numFmt w:val="lowerRoman"/>
      <w:lvlText w:val="%6."/>
      <w:lvlJc w:val="right"/>
      <w:pPr>
        <w:ind w:left="4095" w:hanging="180"/>
      </w:pPr>
    </w:lvl>
    <w:lvl w:ilvl="6" w:tplc="240A000F" w:tentative="1">
      <w:start w:val="1"/>
      <w:numFmt w:val="decimal"/>
      <w:lvlText w:val="%7."/>
      <w:lvlJc w:val="left"/>
      <w:pPr>
        <w:ind w:left="4815" w:hanging="360"/>
      </w:pPr>
    </w:lvl>
    <w:lvl w:ilvl="7" w:tplc="240A0019" w:tentative="1">
      <w:start w:val="1"/>
      <w:numFmt w:val="lowerLetter"/>
      <w:lvlText w:val="%8."/>
      <w:lvlJc w:val="left"/>
      <w:pPr>
        <w:ind w:left="5535" w:hanging="360"/>
      </w:pPr>
    </w:lvl>
    <w:lvl w:ilvl="8" w:tplc="240A001B" w:tentative="1">
      <w:start w:val="1"/>
      <w:numFmt w:val="lowerRoman"/>
      <w:lvlText w:val="%9."/>
      <w:lvlJc w:val="right"/>
      <w:pPr>
        <w:ind w:left="6255" w:hanging="180"/>
      </w:pPr>
    </w:lvl>
  </w:abstractNum>
  <w:abstractNum w:abstractNumId="5">
    <w:nsid w:val="16421457"/>
    <w:multiLevelType w:val="hybridMultilevel"/>
    <w:tmpl w:val="B68CA05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188854EB"/>
    <w:multiLevelType w:val="multilevel"/>
    <w:tmpl w:val="06A41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AFA187E"/>
    <w:multiLevelType w:val="multilevel"/>
    <w:tmpl w:val="BC905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1368A2"/>
    <w:multiLevelType w:val="multilevel"/>
    <w:tmpl w:val="B3D0D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2367D1"/>
    <w:multiLevelType w:val="hybridMultilevel"/>
    <w:tmpl w:val="55C857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306561D8"/>
    <w:multiLevelType w:val="hybridMultilevel"/>
    <w:tmpl w:val="B68CA05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46602127"/>
    <w:multiLevelType w:val="hybridMultilevel"/>
    <w:tmpl w:val="C6228E2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483F53D3"/>
    <w:multiLevelType w:val="multilevel"/>
    <w:tmpl w:val="0DB6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ACE0548"/>
    <w:multiLevelType w:val="multilevel"/>
    <w:tmpl w:val="9D62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33B48CB"/>
    <w:multiLevelType w:val="multilevel"/>
    <w:tmpl w:val="95240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46436D1"/>
    <w:multiLevelType w:val="multilevel"/>
    <w:tmpl w:val="42AE6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F40DFE"/>
    <w:multiLevelType w:val="multilevel"/>
    <w:tmpl w:val="089C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A571F6E"/>
    <w:multiLevelType w:val="multilevel"/>
    <w:tmpl w:val="F6C22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EAA19AA"/>
    <w:multiLevelType w:val="multilevel"/>
    <w:tmpl w:val="70EE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5"/>
  </w:num>
  <w:num w:numId="3">
    <w:abstractNumId w:val="11"/>
  </w:num>
  <w:num w:numId="4">
    <w:abstractNumId w:val="4"/>
  </w:num>
  <w:num w:numId="5">
    <w:abstractNumId w:val="9"/>
  </w:num>
  <w:num w:numId="6">
    <w:abstractNumId w:val="0"/>
  </w:num>
  <w:num w:numId="7">
    <w:abstractNumId w:val="2"/>
  </w:num>
  <w:num w:numId="8">
    <w:abstractNumId w:val="12"/>
  </w:num>
  <w:num w:numId="9">
    <w:abstractNumId w:val="6"/>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7"/>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1">
    <w:abstractNumId w:val="15"/>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2">
    <w:abstractNumId w:val="8"/>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3">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14">
    <w:abstractNumId w:val="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5">
    <w:abstractNumId w:val="14"/>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6">
    <w:abstractNumId w:val="17"/>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7">
    <w:abstractNumId w:val="18"/>
  </w:num>
  <w:num w:numId="18">
    <w:abstractNumId w:val="1"/>
  </w:num>
  <w:num w:numId="19">
    <w:abstractNumId w:val="16"/>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apoleon melo chavarro">
    <w15:presenceInfo w15:providerId="Windows Live" w15:userId="d6ffcb53107610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08C9"/>
    <w:rsid w:val="00012056"/>
    <w:rsid w:val="0001562A"/>
    <w:rsid w:val="00016723"/>
    <w:rsid w:val="000170D6"/>
    <w:rsid w:val="000177F1"/>
    <w:rsid w:val="00023895"/>
    <w:rsid w:val="000277F7"/>
    <w:rsid w:val="000278CC"/>
    <w:rsid w:val="00030E2D"/>
    <w:rsid w:val="00033394"/>
    <w:rsid w:val="00033A3A"/>
    <w:rsid w:val="0003581C"/>
    <w:rsid w:val="00035DDC"/>
    <w:rsid w:val="00036F85"/>
    <w:rsid w:val="00037FDF"/>
    <w:rsid w:val="00040B51"/>
    <w:rsid w:val="0004273E"/>
    <w:rsid w:val="00042A94"/>
    <w:rsid w:val="0004489C"/>
    <w:rsid w:val="00044BBB"/>
    <w:rsid w:val="000468AD"/>
    <w:rsid w:val="00046EB5"/>
    <w:rsid w:val="00046F41"/>
    <w:rsid w:val="00047627"/>
    <w:rsid w:val="00051DBD"/>
    <w:rsid w:val="00053744"/>
    <w:rsid w:val="00054A93"/>
    <w:rsid w:val="0005679F"/>
    <w:rsid w:val="00056BFD"/>
    <w:rsid w:val="00056FCF"/>
    <w:rsid w:val="000573A2"/>
    <w:rsid w:val="00057679"/>
    <w:rsid w:val="00060BE4"/>
    <w:rsid w:val="000629EA"/>
    <w:rsid w:val="0006313A"/>
    <w:rsid w:val="0006487C"/>
    <w:rsid w:val="00064F7F"/>
    <w:rsid w:val="00065E85"/>
    <w:rsid w:val="000716B5"/>
    <w:rsid w:val="0007415B"/>
    <w:rsid w:val="0007752C"/>
    <w:rsid w:val="00077B77"/>
    <w:rsid w:val="00081745"/>
    <w:rsid w:val="00081E63"/>
    <w:rsid w:val="0008475A"/>
    <w:rsid w:val="000854C2"/>
    <w:rsid w:val="00085723"/>
    <w:rsid w:val="00085D52"/>
    <w:rsid w:val="00086775"/>
    <w:rsid w:val="0008711D"/>
    <w:rsid w:val="000871E0"/>
    <w:rsid w:val="000874F7"/>
    <w:rsid w:val="000924E5"/>
    <w:rsid w:val="0009314C"/>
    <w:rsid w:val="0009379A"/>
    <w:rsid w:val="00096510"/>
    <w:rsid w:val="00097ACE"/>
    <w:rsid w:val="00097F50"/>
    <w:rsid w:val="000A070F"/>
    <w:rsid w:val="000A089B"/>
    <w:rsid w:val="000A27E9"/>
    <w:rsid w:val="000A3959"/>
    <w:rsid w:val="000A3DA9"/>
    <w:rsid w:val="000A3DE8"/>
    <w:rsid w:val="000A4D90"/>
    <w:rsid w:val="000A7E1A"/>
    <w:rsid w:val="000B2DD2"/>
    <w:rsid w:val="000B3E39"/>
    <w:rsid w:val="000B5A8D"/>
    <w:rsid w:val="000C0B3F"/>
    <w:rsid w:val="000C44BE"/>
    <w:rsid w:val="000C4BAB"/>
    <w:rsid w:val="000C602F"/>
    <w:rsid w:val="000D0E70"/>
    <w:rsid w:val="000D22B7"/>
    <w:rsid w:val="000D3304"/>
    <w:rsid w:val="000D3AAA"/>
    <w:rsid w:val="000D48FB"/>
    <w:rsid w:val="000D76CE"/>
    <w:rsid w:val="000D79E7"/>
    <w:rsid w:val="000E1629"/>
    <w:rsid w:val="000E1E66"/>
    <w:rsid w:val="000E50F5"/>
    <w:rsid w:val="000E56BF"/>
    <w:rsid w:val="000E7362"/>
    <w:rsid w:val="000F0C7A"/>
    <w:rsid w:val="000F3118"/>
    <w:rsid w:val="000F7B46"/>
    <w:rsid w:val="001018BE"/>
    <w:rsid w:val="00101D89"/>
    <w:rsid w:val="0011245D"/>
    <w:rsid w:val="00112EDC"/>
    <w:rsid w:val="00113690"/>
    <w:rsid w:val="00117157"/>
    <w:rsid w:val="00121317"/>
    <w:rsid w:val="001239A8"/>
    <w:rsid w:val="001246F9"/>
    <w:rsid w:val="00127C42"/>
    <w:rsid w:val="001300C4"/>
    <w:rsid w:val="001316BE"/>
    <w:rsid w:val="0013385F"/>
    <w:rsid w:val="00134A9E"/>
    <w:rsid w:val="001354F3"/>
    <w:rsid w:val="00135B14"/>
    <w:rsid w:val="00135E31"/>
    <w:rsid w:val="00140B08"/>
    <w:rsid w:val="00140D65"/>
    <w:rsid w:val="001435BE"/>
    <w:rsid w:val="00147210"/>
    <w:rsid w:val="00147D40"/>
    <w:rsid w:val="00150A19"/>
    <w:rsid w:val="00152DB8"/>
    <w:rsid w:val="001550EA"/>
    <w:rsid w:val="00155DDA"/>
    <w:rsid w:val="001561C2"/>
    <w:rsid w:val="001577D5"/>
    <w:rsid w:val="00161D0A"/>
    <w:rsid w:val="00163E0E"/>
    <w:rsid w:val="00164C58"/>
    <w:rsid w:val="001738BE"/>
    <w:rsid w:val="00175AA8"/>
    <w:rsid w:val="00177A1F"/>
    <w:rsid w:val="00183918"/>
    <w:rsid w:val="00183EBC"/>
    <w:rsid w:val="0018426E"/>
    <w:rsid w:val="00184FDA"/>
    <w:rsid w:val="0018784F"/>
    <w:rsid w:val="00193B1C"/>
    <w:rsid w:val="0019469F"/>
    <w:rsid w:val="00195095"/>
    <w:rsid w:val="0019546B"/>
    <w:rsid w:val="00195E54"/>
    <w:rsid w:val="001A2B3A"/>
    <w:rsid w:val="001A42BD"/>
    <w:rsid w:val="001A4664"/>
    <w:rsid w:val="001A5E30"/>
    <w:rsid w:val="001B1F44"/>
    <w:rsid w:val="001B37F8"/>
    <w:rsid w:val="001B3DAF"/>
    <w:rsid w:val="001B4371"/>
    <w:rsid w:val="001B5A11"/>
    <w:rsid w:val="001C161B"/>
    <w:rsid w:val="001C172F"/>
    <w:rsid w:val="001C6229"/>
    <w:rsid w:val="001D2FD5"/>
    <w:rsid w:val="001D42D1"/>
    <w:rsid w:val="001D46E7"/>
    <w:rsid w:val="001D49CD"/>
    <w:rsid w:val="001D54D1"/>
    <w:rsid w:val="001D5AF7"/>
    <w:rsid w:val="001D6E31"/>
    <w:rsid w:val="001F16AE"/>
    <w:rsid w:val="001F1D8F"/>
    <w:rsid w:val="001F26C5"/>
    <w:rsid w:val="001F2873"/>
    <w:rsid w:val="001F391D"/>
    <w:rsid w:val="002022A7"/>
    <w:rsid w:val="0020303A"/>
    <w:rsid w:val="0020599A"/>
    <w:rsid w:val="0021072A"/>
    <w:rsid w:val="00210EA4"/>
    <w:rsid w:val="00212435"/>
    <w:rsid w:val="00212459"/>
    <w:rsid w:val="00214515"/>
    <w:rsid w:val="002209FB"/>
    <w:rsid w:val="002249DB"/>
    <w:rsid w:val="0023016E"/>
    <w:rsid w:val="00230B4F"/>
    <w:rsid w:val="00232291"/>
    <w:rsid w:val="0023765B"/>
    <w:rsid w:val="002406F9"/>
    <w:rsid w:val="00243875"/>
    <w:rsid w:val="00244336"/>
    <w:rsid w:val="002514C9"/>
    <w:rsid w:val="00252A72"/>
    <w:rsid w:val="00257DDB"/>
    <w:rsid w:val="002632B2"/>
    <w:rsid w:val="00264B58"/>
    <w:rsid w:val="00272066"/>
    <w:rsid w:val="00273007"/>
    <w:rsid w:val="00276C9D"/>
    <w:rsid w:val="002810D1"/>
    <w:rsid w:val="00285778"/>
    <w:rsid w:val="00285811"/>
    <w:rsid w:val="002973CB"/>
    <w:rsid w:val="002A07B3"/>
    <w:rsid w:val="002A1E54"/>
    <w:rsid w:val="002A239D"/>
    <w:rsid w:val="002A239E"/>
    <w:rsid w:val="002A5DDE"/>
    <w:rsid w:val="002A6B17"/>
    <w:rsid w:val="002A768B"/>
    <w:rsid w:val="002B0F59"/>
    <w:rsid w:val="002B253B"/>
    <w:rsid w:val="002B592E"/>
    <w:rsid w:val="002C194D"/>
    <w:rsid w:val="002C2770"/>
    <w:rsid w:val="002C5ADE"/>
    <w:rsid w:val="002C7D17"/>
    <w:rsid w:val="002D1656"/>
    <w:rsid w:val="002D2B46"/>
    <w:rsid w:val="002D2FE7"/>
    <w:rsid w:val="002D3389"/>
    <w:rsid w:val="002E0A3A"/>
    <w:rsid w:val="002E34D4"/>
    <w:rsid w:val="002E3650"/>
    <w:rsid w:val="002E7393"/>
    <w:rsid w:val="002F3FB5"/>
    <w:rsid w:val="002F5422"/>
    <w:rsid w:val="003030CE"/>
    <w:rsid w:val="00304BD9"/>
    <w:rsid w:val="00304F3E"/>
    <w:rsid w:val="00305F48"/>
    <w:rsid w:val="0030709A"/>
    <w:rsid w:val="00312A3B"/>
    <w:rsid w:val="00312F78"/>
    <w:rsid w:val="0031305A"/>
    <w:rsid w:val="003139FA"/>
    <w:rsid w:val="003150E5"/>
    <w:rsid w:val="00317F68"/>
    <w:rsid w:val="00321405"/>
    <w:rsid w:val="0032206E"/>
    <w:rsid w:val="0032234E"/>
    <w:rsid w:val="00322D61"/>
    <w:rsid w:val="00323B2C"/>
    <w:rsid w:val="00324E6A"/>
    <w:rsid w:val="0032512B"/>
    <w:rsid w:val="00325653"/>
    <w:rsid w:val="00326FC9"/>
    <w:rsid w:val="00327549"/>
    <w:rsid w:val="0033015E"/>
    <w:rsid w:val="00331E66"/>
    <w:rsid w:val="00332709"/>
    <w:rsid w:val="00333D4F"/>
    <w:rsid w:val="0033743D"/>
    <w:rsid w:val="00340782"/>
    <w:rsid w:val="00341FAE"/>
    <w:rsid w:val="00342C26"/>
    <w:rsid w:val="00346730"/>
    <w:rsid w:val="00346F7C"/>
    <w:rsid w:val="00347250"/>
    <w:rsid w:val="00347BA5"/>
    <w:rsid w:val="00350AB9"/>
    <w:rsid w:val="003521B0"/>
    <w:rsid w:val="003524CB"/>
    <w:rsid w:val="003534B8"/>
    <w:rsid w:val="003556F1"/>
    <w:rsid w:val="003557AB"/>
    <w:rsid w:val="00356434"/>
    <w:rsid w:val="00362BCE"/>
    <w:rsid w:val="0036393A"/>
    <w:rsid w:val="00365A47"/>
    <w:rsid w:val="0036644C"/>
    <w:rsid w:val="00376179"/>
    <w:rsid w:val="00376B66"/>
    <w:rsid w:val="00380637"/>
    <w:rsid w:val="003812EB"/>
    <w:rsid w:val="0038315B"/>
    <w:rsid w:val="0038456F"/>
    <w:rsid w:val="00385C30"/>
    <w:rsid w:val="00385E3E"/>
    <w:rsid w:val="003926E6"/>
    <w:rsid w:val="00394AE7"/>
    <w:rsid w:val="00395F9D"/>
    <w:rsid w:val="00396E33"/>
    <w:rsid w:val="003A0493"/>
    <w:rsid w:val="003A2523"/>
    <w:rsid w:val="003A2A39"/>
    <w:rsid w:val="003A3208"/>
    <w:rsid w:val="003A5FBA"/>
    <w:rsid w:val="003A63E0"/>
    <w:rsid w:val="003A696A"/>
    <w:rsid w:val="003A784A"/>
    <w:rsid w:val="003B0407"/>
    <w:rsid w:val="003B2140"/>
    <w:rsid w:val="003B6E27"/>
    <w:rsid w:val="003B7E6A"/>
    <w:rsid w:val="003C0290"/>
    <w:rsid w:val="003C20B8"/>
    <w:rsid w:val="003C2B9F"/>
    <w:rsid w:val="003C2D6D"/>
    <w:rsid w:val="003C306F"/>
    <w:rsid w:val="003C50CE"/>
    <w:rsid w:val="003C6ADD"/>
    <w:rsid w:val="003C6C1F"/>
    <w:rsid w:val="003D099A"/>
    <w:rsid w:val="003D0B91"/>
    <w:rsid w:val="003D362C"/>
    <w:rsid w:val="003E024E"/>
    <w:rsid w:val="003E036B"/>
    <w:rsid w:val="003E1651"/>
    <w:rsid w:val="003E1BE1"/>
    <w:rsid w:val="003E39CA"/>
    <w:rsid w:val="003E438B"/>
    <w:rsid w:val="003E52B4"/>
    <w:rsid w:val="003F1113"/>
    <w:rsid w:val="003F1B3A"/>
    <w:rsid w:val="003F2984"/>
    <w:rsid w:val="003F2F74"/>
    <w:rsid w:val="003F3EE5"/>
    <w:rsid w:val="003F42C3"/>
    <w:rsid w:val="003F4492"/>
    <w:rsid w:val="003F6E14"/>
    <w:rsid w:val="003F7179"/>
    <w:rsid w:val="00402EC2"/>
    <w:rsid w:val="00404CF7"/>
    <w:rsid w:val="00407C56"/>
    <w:rsid w:val="0041080D"/>
    <w:rsid w:val="00412D06"/>
    <w:rsid w:val="004152CF"/>
    <w:rsid w:val="00416B09"/>
    <w:rsid w:val="004217B4"/>
    <w:rsid w:val="0042512A"/>
    <w:rsid w:val="00425943"/>
    <w:rsid w:val="004274ED"/>
    <w:rsid w:val="004274FA"/>
    <w:rsid w:val="00436E0A"/>
    <w:rsid w:val="00440AF7"/>
    <w:rsid w:val="00440D66"/>
    <w:rsid w:val="0044314A"/>
    <w:rsid w:val="004434F2"/>
    <w:rsid w:val="00446FBC"/>
    <w:rsid w:val="004506D7"/>
    <w:rsid w:val="00453D0F"/>
    <w:rsid w:val="00453DA5"/>
    <w:rsid w:val="00455E58"/>
    <w:rsid w:val="004563C7"/>
    <w:rsid w:val="0046182F"/>
    <w:rsid w:val="00461BC5"/>
    <w:rsid w:val="00462BD7"/>
    <w:rsid w:val="0046538C"/>
    <w:rsid w:val="0046708B"/>
    <w:rsid w:val="004717C7"/>
    <w:rsid w:val="00471F7D"/>
    <w:rsid w:val="004725E5"/>
    <w:rsid w:val="004756AC"/>
    <w:rsid w:val="0047645C"/>
    <w:rsid w:val="004802CB"/>
    <w:rsid w:val="0048119B"/>
    <w:rsid w:val="00482535"/>
    <w:rsid w:val="00484A58"/>
    <w:rsid w:val="0048783D"/>
    <w:rsid w:val="004905D5"/>
    <w:rsid w:val="00491E50"/>
    <w:rsid w:val="00493A29"/>
    <w:rsid w:val="00493EBC"/>
    <w:rsid w:val="00494824"/>
    <w:rsid w:val="004A3952"/>
    <w:rsid w:val="004A4334"/>
    <w:rsid w:val="004A6044"/>
    <w:rsid w:val="004A63DC"/>
    <w:rsid w:val="004A6E6E"/>
    <w:rsid w:val="004B21D1"/>
    <w:rsid w:val="004B3939"/>
    <w:rsid w:val="004B47F2"/>
    <w:rsid w:val="004B6B94"/>
    <w:rsid w:val="004B7F8D"/>
    <w:rsid w:val="004C1B0D"/>
    <w:rsid w:val="004C2881"/>
    <w:rsid w:val="004C46B1"/>
    <w:rsid w:val="004C4869"/>
    <w:rsid w:val="004C7D0C"/>
    <w:rsid w:val="004D1FF6"/>
    <w:rsid w:val="004D3002"/>
    <w:rsid w:val="004D65E8"/>
    <w:rsid w:val="004D742C"/>
    <w:rsid w:val="004D7C1C"/>
    <w:rsid w:val="004E0C44"/>
    <w:rsid w:val="004E50F2"/>
    <w:rsid w:val="004E5E51"/>
    <w:rsid w:val="004E742B"/>
    <w:rsid w:val="004F341B"/>
    <w:rsid w:val="004F6AE7"/>
    <w:rsid w:val="0050130F"/>
    <w:rsid w:val="00503061"/>
    <w:rsid w:val="00503AB4"/>
    <w:rsid w:val="00504F51"/>
    <w:rsid w:val="00506975"/>
    <w:rsid w:val="005113BC"/>
    <w:rsid w:val="00512FAD"/>
    <w:rsid w:val="005132E7"/>
    <w:rsid w:val="00513D1A"/>
    <w:rsid w:val="005141D9"/>
    <w:rsid w:val="00514D59"/>
    <w:rsid w:val="00515332"/>
    <w:rsid w:val="005158CD"/>
    <w:rsid w:val="005166CC"/>
    <w:rsid w:val="005167CF"/>
    <w:rsid w:val="00517426"/>
    <w:rsid w:val="00521FFB"/>
    <w:rsid w:val="00522E49"/>
    <w:rsid w:val="00523EF5"/>
    <w:rsid w:val="005255D5"/>
    <w:rsid w:val="00525BD4"/>
    <w:rsid w:val="005273B3"/>
    <w:rsid w:val="005319D0"/>
    <w:rsid w:val="00531CF8"/>
    <w:rsid w:val="0053396A"/>
    <w:rsid w:val="005407D1"/>
    <w:rsid w:val="00541888"/>
    <w:rsid w:val="00541D80"/>
    <w:rsid w:val="00542BF6"/>
    <w:rsid w:val="00545BE9"/>
    <w:rsid w:val="00550059"/>
    <w:rsid w:val="00550CBB"/>
    <w:rsid w:val="005556BA"/>
    <w:rsid w:val="0055598D"/>
    <w:rsid w:val="00556554"/>
    <w:rsid w:val="00557707"/>
    <w:rsid w:val="00557DB9"/>
    <w:rsid w:val="00561243"/>
    <w:rsid w:val="00561431"/>
    <w:rsid w:val="0056372C"/>
    <w:rsid w:val="00564275"/>
    <w:rsid w:val="0056759D"/>
    <w:rsid w:val="005700AC"/>
    <w:rsid w:val="00571AE9"/>
    <w:rsid w:val="00572014"/>
    <w:rsid w:val="005726E4"/>
    <w:rsid w:val="00572B35"/>
    <w:rsid w:val="00573546"/>
    <w:rsid w:val="00574A97"/>
    <w:rsid w:val="00576218"/>
    <w:rsid w:val="00577D57"/>
    <w:rsid w:val="005852AD"/>
    <w:rsid w:val="00587381"/>
    <w:rsid w:val="005919AA"/>
    <w:rsid w:val="005939BA"/>
    <w:rsid w:val="00593DFD"/>
    <w:rsid w:val="005A32EC"/>
    <w:rsid w:val="005A3B16"/>
    <w:rsid w:val="005A40CA"/>
    <w:rsid w:val="005A4C1A"/>
    <w:rsid w:val="005B35C1"/>
    <w:rsid w:val="005B61F4"/>
    <w:rsid w:val="005B648B"/>
    <w:rsid w:val="005B6E01"/>
    <w:rsid w:val="005C0797"/>
    <w:rsid w:val="005C2112"/>
    <w:rsid w:val="005C2681"/>
    <w:rsid w:val="005C40A1"/>
    <w:rsid w:val="005D1738"/>
    <w:rsid w:val="005D3558"/>
    <w:rsid w:val="005D3C97"/>
    <w:rsid w:val="005D3FA9"/>
    <w:rsid w:val="005D4960"/>
    <w:rsid w:val="005D4BD0"/>
    <w:rsid w:val="005D783D"/>
    <w:rsid w:val="005E227B"/>
    <w:rsid w:val="005E40AA"/>
    <w:rsid w:val="005E7549"/>
    <w:rsid w:val="005E7C7A"/>
    <w:rsid w:val="005F118D"/>
    <w:rsid w:val="005F226C"/>
    <w:rsid w:val="005F4DA4"/>
    <w:rsid w:val="00601256"/>
    <w:rsid w:val="00604376"/>
    <w:rsid w:val="00605A4C"/>
    <w:rsid w:val="00610BDA"/>
    <w:rsid w:val="00610EBA"/>
    <w:rsid w:val="00612696"/>
    <w:rsid w:val="00612D36"/>
    <w:rsid w:val="006141AB"/>
    <w:rsid w:val="00616DBC"/>
    <w:rsid w:val="0061799C"/>
    <w:rsid w:val="00620174"/>
    <w:rsid w:val="00621979"/>
    <w:rsid w:val="00622ADD"/>
    <w:rsid w:val="0062412F"/>
    <w:rsid w:val="006242A7"/>
    <w:rsid w:val="0062484A"/>
    <w:rsid w:val="00626C9A"/>
    <w:rsid w:val="006346A2"/>
    <w:rsid w:val="006357CA"/>
    <w:rsid w:val="00637159"/>
    <w:rsid w:val="00641956"/>
    <w:rsid w:val="00642768"/>
    <w:rsid w:val="00645669"/>
    <w:rsid w:val="0065038E"/>
    <w:rsid w:val="006551AC"/>
    <w:rsid w:val="006603DE"/>
    <w:rsid w:val="00670091"/>
    <w:rsid w:val="00676854"/>
    <w:rsid w:val="006769B2"/>
    <w:rsid w:val="006770FD"/>
    <w:rsid w:val="00682E05"/>
    <w:rsid w:val="00682FB8"/>
    <w:rsid w:val="0068378A"/>
    <w:rsid w:val="0068736B"/>
    <w:rsid w:val="00690A23"/>
    <w:rsid w:val="0069130B"/>
    <w:rsid w:val="00692112"/>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4CD5"/>
    <w:rsid w:val="006C075F"/>
    <w:rsid w:val="006C17DF"/>
    <w:rsid w:val="006C32BD"/>
    <w:rsid w:val="006C412C"/>
    <w:rsid w:val="006C46A1"/>
    <w:rsid w:val="006C690F"/>
    <w:rsid w:val="006C782D"/>
    <w:rsid w:val="006D24A3"/>
    <w:rsid w:val="006D3E7D"/>
    <w:rsid w:val="006D4074"/>
    <w:rsid w:val="006E04FF"/>
    <w:rsid w:val="006E3DFC"/>
    <w:rsid w:val="006E3FCB"/>
    <w:rsid w:val="006E73F7"/>
    <w:rsid w:val="006E7704"/>
    <w:rsid w:val="006F3F0A"/>
    <w:rsid w:val="006F7D3C"/>
    <w:rsid w:val="0070244F"/>
    <w:rsid w:val="00702D33"/>
    <w:rsid w:val="00704D28"/>
    <w:rsid w:val="00706A0F"/>
    <w:rsid w:val="00706AB7"/>
    <w:rsid w:val="00706FEB"/>
    <w:rsid w:val="007070AC"/>
    <w:rsid w:val="007109CF"/>
    <w:rsid w:val="007114E8"/>
    <w:rsid w:val="00714917"/>
    <w:rsid w:val="00723E98"/>
    <w:rsid w:val="00724705"/>
    <w:rsid w:val="00724CA8"/>
    <w:rsid w:val="00724E90"/>
    <w:rsid w:val="00725D66"/>
    <w:rsid w:val="00726376"/>
    <w:rsid w:val="007311BE"/>
    <w:rsid w:val="00736490"/>
    <w:rsid w:val="007415A9"/>
    <w:rsid w:val="00741C41"/>
    <w:rsid w:val="00742DFC"/>
    <w:rsid w:val="007441BE"/>
    <w:rsid w:val="0074485A"/>
    <w:rsid w:val="007454E3"/>
    <w:rsid w:val="007466A1"/>
    <w:rsid w:val="00747361"/>
    <w:rsid w:val="007530AF"/>
    <w:rsid w:val="0075379D"/>
    <w:rsid w:val="00753E7B"/>
    <w:rsid w:val="007574BF"/>
    <w:rsid w:val="0076461E"/>
    <w:rsid w:val="0077084B"/>
    <w:rsid w:val="00771830"/>
    <w:rsid w:val="00772B97"/>
    <w:rsid w:val="00773DE0"/>
    <w:rsid w:val="00777ECD"/>
    <w:rsid w:val="00780218"/>
    <w:rsid w:val="007814A8"/>
    <w:rsid w:val="00782988"/>
    <w:rsid w:val="00782D81"/>
    <w:rsid w:val="00783621"/>
    <w:rsid w:val="007838F6"/>
    <w:rsid w:val="00783C10"/>
    <w:rsid w:val="00785E93"/>
    <w:rsid w:val="00785F84"/>
    <w:rsid w:val="007864B8"/>
    <w:rsid w:val="00787A56"/>
    <w:rsid w:val="00791AD7"/>
    <w:rsid w:val="00793B45"/>
    <w:rsid w:val="00794716"/>
    <w:rsid w:val="00794815"/>
    <w:rsid w:val="00797AF2"/>
    <w:rsid w:val="007A0EDA"/>
    <w:rsid w:val="007A45A9"/>
    <w:rsid w:val="007A6FCA"/>
    <w:rsid w:val="007A7625"/>
    <w:rsid w:val="007B08A6"/>
    <w:rsid w:val="007B0BEE"/>
    <w:rsid w:val="007B2236"/>
    <w:rsid w:val="007B302F"/>
    <w:rsid w:val="007B341F"/>
    <w:rsid w:val="007B4233"/>
    <w:rsid w:val="007B54C1"/>
    <w:rsid w:val="007C192C"/>
    <w:rsid w:val="007C5226"/>
    <w:rsid w:val="007E24B0"/>
    <w:rsid w:val="007E5C32"/>
    <w:rsid w:val="007E6B4B"/>
    <w:rsid w:val="007E7FCD"/>
    <w:rsid w:val="007F0867"/>
    <w:rsid w:val="007F27B1"/>
    <w:rsid w:val="007F2B3E"/>
    <w:rsid w:val="007F4768"/>
    <w:rsid w:val="007F4CA9"/>
    <w:rsid w:val="007F51B3"/>
    <w:rsid w:val="007F66F5"/>
    <w:rsid w:val="007F6A35"/>
    <w:rsid w:val="008001AB"/>
    <w:rsid w:val="00800ED8"/>
    <w:rsid w:val="00801ACB"/>
    <w:rsid w:val="00804B8D"/>
    <w:rsid w:val="00805578"/>
    <w:rsid w:val="00806DFA"/>
    <w:rsid w:val="00810A81"/>
    <w:rsid w:val="008119A3"/>
    <w:rsid w:val="00812894"/>
    <w:rsid w:val="0081772D"/>
    <w:rsid w:val="00820E89"/>
    <w:rsid w:val="00821CEC"/>
    <w:rsid w:val="00825C19"/>
    <w:rsid w:val="0082620B"/>
    <w:rsid w:val="00826289"/>
    <w:rsid w:val="0082771A"/>
    <w:rsid w:val="008278AE"/>
    <w:rsid w:val="00827F9B"/>
    <w:rsid w:val="00830978"/>
    <w:rsid w:val="00833317"/>
    <w:rsid w:val="00833DD0"/>
    <w:rsid w:val="00834AF9"/>
    <w:rsid w:val="008420C8"/>
    <w:rsid w:val="008421CC"/>
    <w:rsid w:val="00842252"/>
    <w:rsid w:val="0084479D"/>
    <w:rsid w:val="008447ED"/>
    <w:rsid w:val="00845E19"/>
    <w:rsid w:val="008476F6"/>
    <w:rsid w:val="00847EA7"/>
    <w:rsid w:val="00850A49"/>
    <w:rsid w:val="00853B8B"/>
    <w:rsid w:val="00854B41"/>
    <w:rsid w:val="008648CE"/>
    <w:rsid w:val="00864B03"/>
    <w:rsid w:val="00864FE2"/>
    <w:rsid w:val="0086569F"/>
    <w:rsid w:val="0087167E"/>
    <w:rsid w:val="008716F8"/>
    <w:rsid w:val="00871D79"/>
    <w:rsid w:val="0087270D"/>
    <w:rsid w:val="00875612"/>
    <w:rsid w:val="00877313"/>
    <w:rsid w:val="008819B4"/>
    <w:rsid w:val="008825B3"/>
    <w:rsid w:val="0088291C"/>
    <w:rsid w:val="0089249E"/>
    <w:rsid w:val="0089265D"/>
    <w:rsid w:val="00893017"/>
    <w:rsid w:val="008969D0"/>
    <w:rsid w:val="008A00D9"/>
    <w:rsid w:val="008A0D4A"/>
    <w:rsid w:val="008A1BD7"/>
    <w:rsid w:val="008A4D14"/>
    <w:rsid w:val="008A51E7"/>
    <w:rsid w:val="008B03F7"/>
    <w:rsid w:val="008B444D"/>
    <w:rsid w:val="008B4C96"/>
    <w:rsid w:val="008B6F21"/>
    <w:rsid w:val="008B78B3"/>
    <w:rsid w:val="008C184A"/>
    <w:rsid w:val="008C1B5B"/>
    <w:rsid w:val="008C2F46"/>
    <w:rsid w:val="008C3795"/>
    <w:rsid w:val="008C3C24"/>
    <w:rsid w:val="008C4647"/>
    <w:rsid w:val="008C6D7A"/>
    <w:rsid w:val="008D33F3"/>
    <w:rsid w:val="008D3EFF"/>
    <w:rsid w:val="008D4A75"/>
    <w:rsid w:val="008D4E2E"/>
    <w:rsid w:val="008D5541"/>
    <w:rsid w:val="008D6275"/>
    <w:rsid w:val="008D6FD5"/>
    <w:rsid w:val="008E43FD"/>
    <w:rsid w:val="008E5A55"/>
    <w:rsid w:val="008E79F7"/>
    <w:rsid w:val="008F04B5"/>
    <w:rsid w:val="008F071C"/>
    <w:rsid w:val="008F3316"/>
    <w:rsid w:val="008F4B10"/>
    <w:rsid w:val="009037BD"/>
    <w:rsid w:val="00904A13"/>
    <w:rsid w:val="00905F4B"/>
    <w:rsid w:val="00906CE6"/>
    <w:rsid w:val="009074D5"/>
    <w:rsid w:val="00907EC6"/>
    <w:rsid w:val="00912EB2"/>
    <w:rsid w:val="009153F5"/>
    <w:rsid w:val="00927CC1"/>
    <w:rsid w:val="009312D0"/>
    <w:rsid w:val="00932347"/>
    <w:rsid w:val="00933631"/>
    <w:rsid w:val="0093732D"/>
    <w:rsid w:val="00937DA9"/>
    <w:rsid w:val="009421C4"/>
    <w:rsid w:val="00942AF2"/>
    <w:rsid w:val="00945604"/>
    <w:rsid w:val="0094731E"/>
    <w:rsid w:val="00952817"/>
    <w:rsid w:val="00952A91"/>
    <w:rsid w:val="0095345F"/>
    <w:rsid w:val="0095355B"/>
    <w:rsid w:val="00955009"/>
    <w:rsid w:val="0095706D"/>
    <w:rsid w:val="009604C5"/>
    <w:rsid w:val="00963B92"/>
    <w:rsid w:val="00963CC3"/>
    <w:rsid w:val="009655BE"/>
    <w:rsid w:val="009661D3"/>
    <w:rsid w:val="009701EA"/>
    <w:rsid w:val="00971E52"/>
    <w:rsid w:val="00976A1A"/>
    <w:rsid w:val="0098031F"/>
    <w:rsid w:val="00984C03"/>
    <w:rsid w:val="009873E2"/>
    <w:rsid w:val="0099027B"/>
    <w:rsid w:val="00994885"/>
    <w:rsid w:val="009962E8"/>
    <w:rsid w:val="009963B3"/>
    <w:rsid w:val="009A078B"/>
    <w:rsid w:val="009A285F"/>
    <w:rsid w:val="009A29B1"/>
    <w:rsid w:val="009A5751"/>
    <w:rsid w:val="009A67C8"/>
    <w:rsid w:val="009B12F9"/>
    <w:rsid w:val="009B2287"/>
    <w:rsid w:val="009B3163"/>
    <w:rsid w:val="009B3AB4"/>
    <w:rsid w:val="009B79A0"/>
    <w:rsid w:val="009C04CA"/>
    <w:rsid w:val="009C0D65"/>
    <w:rsid w:val="009C17CF"/>
    <w:rsid w:val="009C17E7"/>
    <w:rsid w:val="009C1A2F"/>
    <w:rsid w:val="009C3F8A"/>
    <w:rsid w:val="009C4CCD"/>
    <w:rsid w:val="009C5A72"/>
    <w:rsid w:val="009D1233"/>
    <w:rsid w:val="009D1C5D"/>
    <w:rsid w:val="009D31DB"/>
    <w:rsid w:val="009D3B9A"/>
    <w:rsid w:val="009D3CA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3E7C"/>
    <w:rsid w:val="009F4AA0"/>
    <w:rsid w:val="00A00B50"/>
    <w:rsid w:val="00A03A0E"/>
    <w:rsid w:val="00A03F95"/>
    <w:rsid w:val="00A055BC"/>
    <w:rsid w:val="00A05739"/>
    <w:rsid w:val="00A1083C"/>
    <w:rsid w:val="00A12324"/>
    <w:rsid w:val="00A1377B"/>
    <w:rsid w:val="00A15661"/>
    <w:rsid w:val="00A15964"/>
    <w:rsid w:val="00A15D9D"/>
    <w:rsid w:val="00A16E62"/>
    <w:rsid w:val="00A21C89"/>
    <w:rsid w:val="00A25693"/>
    <w:rsid w:val="00A25ED0"/>
    <w:rsid w:val="00A31F94"/>
    <w:rsid w:val="00A34F0F"/>
    <w:rsid w:val="00A3663B"/>
    <w:rsid w:val="00A4238C"/>
    <w:rsid w:val="00A43806"/>
    <w:rsid w:val="00A43DA3"/>
    <w:rsid w:val="00A45D50"/>
    <w:rsid w:val="00A46B4A"/>
    <w:rsid w:val="00A47C12"/>
    <w:rsid w:val="00A51BE5"/>
    <w:rsid w:val="00A52066"/>
    <w:rsid w:val="00A53892"/>
    <w:rsid w:val="00A538C1"/>
    <w:rsid w:val="00A55F33"/>
    <w:rsid w:val="00A56F58"/>
    <w:rsid w:val="00A6198D"/>
    <w:rsid w:val="00A63C60"/>
    <w:rsid w:val="00A63D3D"/>
    <w:rsid w:val="00A65139"/>
    <w:rsid w:val="00A65D5D"/>
    <w:rsid w:val="00A7297E"/>
    <w:rsid w:val="00A730DC"/>
    <w:rsid w:val="00A7402E"/>
    <w:rsid w:val="00A74A1C"/>
    <w:rsid w:val="00A76494"/>
    <w:rsid w:val="00A764C8"/>
    <w:rsid w:val="00A76865"/>
    <w:rsid w:val="00A76EAC"/>
    <w:rsid w:val="00A81304"/>
    <w:rsid w:val="00A83867"/>
    <w:rsid w:val="00A85F2A"/>
    <w:rsid w:val="00A86FAD"/>
    <w:rsid w:val="00A87CEE"/>
    <w:rsid w:val="00A9249E"/>
    <w:rsid w:val="00A97238"/>
    <w:rsid w:val="00AA4D27"/>
    <w:rsid w:val="00AA58F3"/>
    <w:rsid w:val="00AA5CE7"/>
    <w:rsid w:val="00AA6F28"/>
    <w:rsid w:val="00AA7EA9"/>
    <w:rsid w:val="00AB01C0"/>
    <w:rsid w:val="00AB1343"/>
    <w:rsid w:val="00AB1EE6"/>
    <w:rsid w:val="00AB264F"/>
    <w:rsid w:val="00AB5C6C"/>
    <w:rsid w:val="00AB605B"/>
    <w:rsid w:val="00AB72B9"/>
    <w:rsid w:val="00AC1D2D"/>
    <w:rsid w:val="00AC1DB8"/>
    <w:rsid w:val="00AC3685"/>
    <w:rsid w:val="00AC3DE2"/>
    <w:rsid w:val="00AC43BB"/>
    <w:rsid w:val="00AC575F"/>
    <w:rsid w:val="00AC58BD"/>
    <w:rsid w:val="00AD01E9"/>
    <w:rsid w:val="00AD0488"/>
    <w:rsid w:val="00AD61DD"/>
    <w:rsid w:val="00AD7350"/>
    <w:rsid w:val="00AE0BBF"/>
    <w:rsid w:val="00AE1FC1"/>
    <w:rsid w:val="00AE4988"/>
    <w:rsid w:val="00AE6CCF"/>
    <w:rsid w:val="00AE7C66"/>
    <w:rsid w:val="00AF11C0"/>
    <w:rsid w:val="00AF4302"/>
    <w:rsid w:val="00AF78AB"/>
    <w:rsid w:val="00AF7F27"/>
    <w:rsid w:val="00AF7F33"/>
    <w:rsid w:val="00B00B8E"/>
    <w:rsid w:val="00B0639C"/>
    <w:rsid w:val="00B06769"/>
    <w:rsid w:val="00B10D84"/>
    <w:rsid w:val="00B11370"/>
    <w:rsid w:val="00B11A7A"/>
    <w:rsid w:val="00B2061B"/>
    <w:rsid w:val="00B209BA"/>
    <w:rsid w:val="00B22015"/>
    <w:rsid w:val="00B2218B"/>
    <w:rsid w:val="00B22B6E"/>
    <w:rsid w:val="00B2419E"/>
    <w:rsid w:val="00B25962"/>
    <w:rsid w:val="00B27295"/>
    <w:rsid w:val="00B3006B"/>
    <w:rsid w:val="00B300F7"/>
    <w:rsid w:val="00B32575"/>
    <w:rsid w:val="00B32A55"/>
    <w:rsid w:val="00B3643D"/>
    <w:rsid w:val="00B36897"/>
    <w:rsid w:val="00B37A84"/>
    <w:rsid w:val="00B42B24"/>
    <w:rsid w:val="00B42B92"/>
    <w:rsid w:val="00B42BD1"/>
    <w:rsid w:val="00B42C5C"/>
    <w:rsid w:val="00B46EF2"/>
    <w:rsid w:val="00B52B58"/>
    <w:rsid w:val="00B533AA"/>
    <w:rsid w:val="00B540D4"/>
    <w:rsid w:val="00B559C2"/>
    <w:rsid w:val="00B55DDA"/>
    <w:rsid w:val="00B60128"/>
    <w:rsid w:val="00B628BD"/>
    <w:rsid w:val="00B62FB0"/>
    <w:rsid w:val="00B6365A"/>
    <w:rsid w:val="00B63991"/>
    <w:rsid w:val="00B63CEF"/>
    <w:rsid w:val="00B6416D"/>
    <w:rsid w:val="00B65452"/>
    <w:rsid w:val="00B657F6"/>
    <w:rsid w:val="00B70F20"/>
    <w:rsid w:val="00B76328"/>
    <w:rsid w:val="00B77F43"/>
    <w:rsid w:val="00B80CF0"/>
    <w:rsid w:val="00B81238"/>
    <w:rsid w:val="00B82DA2"/>
    <w:rsid w:val="00B86549"/>
    <w:rsid w:val="00B879A3"/>
    <w:rsid w:val="00B9292E"/>
    <w:rsid w:val="00B932A2"/>
    <w:rsid w:val="00B95566"/>
    <w:rsid w:val="00B95E74"/>
    <w:rsid w:val="00B95FDC"/>
    <w:rsid w:val="00BA05B7"/>
    <w:rsid w:val="00BA1128"/>
    <w:rsid w:val="00BA245F"/>
    <w:rsid w:val="00BA2465"/>
    <w:rsid w:val="00BA4332"/>
    <w:rsid w:val="00BB065C"/>
    <w:rsid w:val="00BB0E5A"/>
    <w:rsid w:val="00BB48F9"/>
    <w:rsid w:val="00BB4A4B"/>
    <w:rsid w:val="00BB5AF3"/>
    <w:rsid w:val="00BB70A9"/>
    <w:rsid w:val="00BC1FD5"/>
    <w:rsid w:val="00BC2B5B"/>
    <w:rsid w:val="00BC3023"/>
    <w:rsid w:val="00BC4D24"/>
    <w:rsid w:val="00BC779C"/>
    <w:rsid w:val="00BD104E"/>
    <w:rsid w:val="00BD118D"/>
    <w:rsid w:val="00BD2487"/>
    <w:rsid w:val="00BD281F"/>
    <w:rsid w:val="00BD4892"/>
    <w:rsid w:val="00BD4A6E"/>
    <w:rsid w:val="00BD5F6C"/>
    <w:rsid w:val="00BE0E7B"/>
    <w:rsid w:val="00BE0F08"/>
    <w:rsid w:val="00BE1884"/>
    <w:rsid w:val="00BE2A3D"/>
    <w:rsid w:val="00BE3022"/>
    <w:rsid w:val="00BE43A5"/>
    <w:rsid w:val="00BE5EA1"/>
    <w:rsid w:val="00BE5F09"/>
    <w:rsid w:val="00BE606E"/>
    <w:rsid w:val="00BE7621"/>
    <w:rsid w:val="00BF12B2"/>
    <w:rsid w:val="00BF18D7"/>
    <w:rsid w:val="00BF45A2"/>
    <w:rsid w:val="00BF7C30"/>
    <w:rsid w:val="00C0121C"/>
    <w:rsid w:val="00C0194C"/>
    <w:rsid w:val="00C01DF0"/>
    <w:rsid w:val="00C01ED9"/>
    <w:rsid w:val="00C0613E"/>
    <w:rsid w:val="00C073CF"/>
    <w:rsid w:val="00C10363"/>
    <w:rsid w:val="00C1255D"/>
    <w:rsid w:val="00C126F9"/>
    <w:rsid w:val="00C164CC"/>
    <w:rsid w:val="00C208F0"/>
    <w:rsid w:val="00C21467"/>
    <w:rsid w:val="00C229C9"/>
    <w:rsid w:val="00C25727"/>
    <w:rsid w:val="00C273A7"/>
    <w:rsid w:val="00C321AA"/>
    <w:rsid w:val="00C321B7"/>
    <w:rsid w:val="00C33136"/>
    <w:rsid w:val="00C36B3D"/>
    <w:rsid w:val="00C36EC0"/>
    <w:rsid w:val="00C41840"/>
    <w:rsid w:val="00C42F71"/>
    <w:rsid w:val="00C44F3B"/>
    <w:rsid w:val="00C453B1"/>
    <w:rsid w:val="00C459BD"/>
    <w:rsid w:val="00C505D4"/>
    <w:rsid w:val="00C51292"/>
    <w:rsid w:val="00C53DBD"/>
    <w:rsid w:val="00C55466"/>
    <w:rsid w:val="00C55BAE"/>
    <w:rsid w:val="00C5698A"/>
    <w:rsid w:val="00C649D5"/>
    <w:rsid w:val="00C66B92"/>
    <w:rsid w:val="00C70112"/>
    <w:rsid w:val="00C7074A"/>
    <w:rsid w:val="00C73880"/>
    <w:rsid w:val="00C73DCA"/>
    <w:rsid w:val="00C74E6C"/>
    <w:rsid w:val="00C7646B"/>
    <w:rsid w:val="00C76EE8"/>
    <w:rsid w:val="00C77554"/>
    <w:rsid w:val="00C82D59"/>
    <w:rsid w:val="00C8317F"/>
    <w:rsid w:val="00C8328A"/>
    <w:rsid w:val="00C8567B"/>
    <w:rsid w:val="00C859F4"/>
    <w:rsid w:val="00C86D4B"/>
    <w:rsid w:val="00C87205"/>
    <w:rsid w:val="00C90045"/>
    <w:rsid w:val="00C903D6"/>
    <w:rsid w:val="00C9381A"/>
    <w:rsid w:val="00C9467B"/>
    <w:rsid w:val="00C9659D"/>
    <w:rsid w:val="00CA1237"/>
    <w:rsid w:val="00CA26D2"/>
    <w:rsid w:val="00CA3AD8"/>
    <w:rsid w:val="00CA4D75"/>
    <w:rsid w:val="00CA5055"/>
    <w:rsid w:val="00CA5183"/>
    <w:rsid w:val="00CA5431"/>
    <w:rsid w:val="00CA65CC"/>
    <w:rsid w:val="00CB0642"/>
    <w:rsid w:val="00CB1917"/>
    <w:rsid w:val="00CB593B"/>
    <w:rsid w:val="00CB59F9"/>
    <w:rsid w:val="00CC3AE9"/>
    <w:rsid w:val="00CC5C2E"/>
    <w:rsid w:val="00CC5D5A"/>
    <w:rsid w:val="00CD027F"/>
    <w:rsid w:val="00CD1130"/>
    <w:rsid w:val="00CD39D7"/>
    <w:rsid w:val="00CD42E1"/>
    <w:rsid w:val="00CD751A"/>
    <w:rsid w:val="00CE18B4"/>
    <w:rsid w:val="00CE19BB"/>
    <w:rsid w:val="00CE477F"/>
    <w:rsid w:val="00CE5880"/>
    <w:rsid w:val="00CE78E2"/>
    <w:rsid w:val="00CF29BE"/>
    <w:rsid w:val="00CF2CCF"/>
    <w:rsid w:val="00CF347E"/>
    <w:rsid w:val="00CF5CA8"/>
    <w:rsid w:val="00CF6C7D"/>
    <w:rsid w:val="00D00C13"/>
    <w:rsid w:val="00D0155D"/>
    <w:rsid w:val="00D018E9"/>
    <w:rsid w:val="00D01B35"/>
    <w:rsid w:val="00D01FD9"/>
    <w:rsid w:val="00D0577C"/>
    <w:rsid w:val="00D06DA6"/>
    <w:rsid w:val="00D102E2"/>
    <w:rsid w:val="00D137BF"/>
    <w:rsid w:val="00D1522A"/>
    <w:rsid w:val="00D15622"/>
    <w:rsid w:val="00D1587E"/>
    <w:rsid w:val="00D16157"/>
    <w:rsid w:val="00D161C0"/>
    <w:rsid w:val="00D162A1"/>
    <w:rsid w:val="00D17A68"/>
    <w:rsid w:val="00D2069D"/>
    <w:rsid w:val="00D20ABB"/>
    <w:rsid w:val="00D21FB9"/>
    <w:rsid w:val="00D24A37"/>
    <w:rsid w:val="00D251AF"/>
    <w:rsid w:val="00D311A0"/>
    <w:rsid w:val="00D32640"/>
    <w:rsid w:val="00D33B2F"/>
    <w:rsid w:val="00D34D57"/>
    <w:rsid w:val="00D3601D"/>
    <w:rsid w:val="00D408F4"/>
    <w:rsid w:val="00D4141B"/>
    <w:rsid w:val="00D41E32"/>
    <w:rsid w:val="00D43A78"/>
    <w:rsid w:val="00D4487E"/>
    <w:rsid w:val="00D45539"/>
    <w:rsid w:val="00D478FB"/>
    <w:rsid w:val="00D47B06"/>
    <w:rsid w:val="00D47D1F"/>
    <w:rsid w:val="00D50C59"/>
    <w:rsid w:val="00D51F9C"/>
    <w:rsid w:val="00D537ED"/>
    <w:rsid w:val="00D567E4"/>
    <w:rsid w:val="00D56EDD"/>
    <w:rsid w:val="00D57078"/>
    <w:rsid w:val="00D573AA"/>
    <w:rsid w:val="00D600A8"/>
    <w:rsid w:val="00D60DDE"/>
    <w:rsid w:val="00D60DF6"/>
    <w:rsid w:val="00D65A57"/>
    <w:rsid w:val="00D6710F"/>
    <w:rsid w:val="00D707C1"/>
    <w:rsid w:val="00D72496"/>
    <w:rsid w:val="00D72969"/>
    <w:rsid w:val="00D73498"/>
    <w:rsid w:val="00D73B7B"/>
    <w:rsid w:val="00D80AC4"/>
    <w:rsid w:val="00D821FA"/>
    <w:rsid w:val="00D8413A"/>
    <w:rsid w:val="00D844E0"/>
    <w:rsid w:val="00D879CA"/>
    <w:rsid w:val="00D90B2C"/>
    <w:rsid w:val="00D918DB"/>
    <w:rsid w:val="00DA3888"/>
    <w:rsid w:val="00DA57A8"/>
    <w:rsid w:val="00DA5BD8"/>
    <w:rsid w:val="00DA6C05"/>
    <w:rsid w:val="00DA7CC1"/>
    <w:rsid w:val="00DB4387"/>
    <w:rsid w:val="00DC2E0F"/>
    <w:rsid w:val="00DC3F3C"/>
    <w:rsid w:val="00DC638C"/>
    <w:rsid w:val="00DD09E0"/>
    <w:rsid w:val="00DD2490"/>
    <w:rsid w:val="00DD2604"/>
    <w:rsid w:val="00DD45E2"/>
    <w:rsid w:val="00DD4B41"/>
    <w:rsid w:val="00DD534A"/>
    <w:rsid w:val="00DD740E"/>
    <w:rsid w:val="00DE1CEE"/>
    <w:rsid w:val="00DE3AAE"/>
    <w:rsid w:val="00DE69EE"/>
    <w:rsid w:val="00DE6F1E"/>
    <w:rsid w:val="00DF0433"/>
    <w:rsid w:val="00DF1AEC"/>
    <w:rsid w:val="00DF25AE"/>
    <w:rsid w:val="00DF28B1"/>
    <w:rsid w:val="00DF44F5"/>
    <w:rsid w:val="00DF7895"/>
    <w:rsid w:val="00E00B89"/>
    <w:rsid w:val="00E01400"/>
    <w:rsid w:val="00E03BA9"/>
    <w:rsid w:val="00E04646"/>
    <w:rsid w:val="00E06BCD"/>
    <w:rsid w:val="00E10F1D"/>
    <w:rsid w:val="00E135BE"/>
    <w:rsid w:val="00E13EFB"/>
    <w:rsid w:val="00E15CA3"/>
    <w:rsid w:val="00E176B4"/>
    <w:rsid w:val="00E17B3F"/>
    <w:rsid w:val="00E20D59"/>
    <w:rsid w:val="00E218E2"/>
    <w:rsid w:val="00E2355C"/>
    <w:rsid w:val="00E2397E"/>
    <w:rsid w:val="00E24FDD"/>
    <w:rsid w:val="00E26B0C"/>
    <w:rsid w:val="00E326DA"/>
    <w:rsid w:val="00E328E7"/>
    <w:rsid w:val="00E33892"/>
    <w:rsid w:val="00E33AEB"/>
    <w:rsid w:val="00E33FC6"/>
    <w:rsid w:val="00E350D2"/>
    <w:rsid w:val="00E3697A"/>
    <w:rsid w:val="00E3728B"/>
    <w:rsid w:val="00E437F5"/>
    <w:rsid w:val="00E45564"/>
    <w:rsid w:val="00E45B8B"/>
    <w:rsid w:val="00E45FD0"/>
    <w:rsid w:val="00E51625"/>
    <w:rsid w:val="00E538CC"/>
    <w:rsid w:val="00E607B7"/>
    <w:rsid w:val="00E623D5"/>
    <w:rsid w:val="00E623F0"/>
    <w:rsid w:val="00E64528"/>
    <w:rsid w:val="00E65DF7"/>
    <w:rsid w:val="00E67395"/>
    <w:rsid w:val="00E67616"/>
    <w:rsid w:val="00E679E2"/>
    <w:rsid w:val="00E70201"/>
    <w:rsid w:val="00E72CB9"/>
    <w:rsid w:val="00E7313F"/>
    <w:rsid w:val="00E73BCB"/>
    <w:rsid w:val="00E73D7C"/>
    <w:rsid w:val="00E74924"/>
    <w:rsid w:val="00E75ACB"/>
    <w:rsid w:val="00E80876"/>
    <w:rsid w:val="00E85540"/>
    <w:rsid w:val="00E85C68"/>
    <w:rsid w:val="00E905D8"/>
    <w:rsid w:val="00E90F5C"/>
    <w:rsid w:val="00E9108F"/>
    <w:rsid w:val="00E91EEC"/>
    <w:rsid w:val="00E92B59"/>
    <w:rsid w:val="00EA251A"/>
    <w:rsid w:val="00EA56FC"/>
    <w:rsid w:val="00EA617C"/>
    <w:rsid w:val="00EB137C"/>
    <w:rsid w:val="00EB2472"/>
    <w:rsid w:val="00EB3348"/>
    <w:rsid w:val="00EB66D6"/>
    <w:rsid w:val="00EB68B5"/>
    <w:rsid w:val="00EB6C2C"/>
    <w:rsid w:val="00EC0E5C"/>
    <w:rsid w:val="00EC1411"/>
    <w:rsid w:val="00EC17C3"/>
    <w:rsid w:val="00EC2846"/>
    <w:rsid w:val="00EC4690"/>
    <w:rsid w:val="00EC5847"/>
    <w:rsid w:val="00ED0B25"/>
    <w:rsid w:val="00ED0B81"/>
    <w:rsid w:val="00ED0FC0"/>
    <w:rsid w:val="00ED1787"/>
    <w:rsid w:val="00ED22D9"/>
    <w:rsid w:val="00ED3937"/>
    <w:rsid w:val="00ED3C09"/>
    <w:rsid w:val="00ED49D1"/>
    <w:rsid w:val="00ED6B53"/>
    <w:rsid w:val="00EE3B24"/>
    <w:rsid w:val="00EE503C"/>
    <w:rsid w:val="00EE6271"/>
    <w:rsid w:val="00EF15BF"/>
    <w:rsid w:val="00EF43EB"/>
    <w:rsid w:val="00EF44AD"/>
    <w:rsid w:val="00EF5161"/>
    <w:rsid w:val="00F007BC"/>
    <w:rsid w:val="00F01EFC"/>
    <w:rsid w:val="00F0351D"/>
    <w:rsid w:val="00F03F69"/>
    <w:rsid w:val="00F04148"/>
    <w:rsid w:val="00F057BC"/>
    <w:rsid w:val="00F0694F"/>
    <w:rsid w:val="00F07E7C"/>
    <w:rsid w:val="00F11351"/>
    <w:rsid w:val="00F126A0"/>
    <w:rsid w:val="00F1336F"/>
    <w:rsid w:val="00F14431"/>
    <w:rsid w:val="00F14CA7"/>
    <w:rsid w:val="00F1586C"/>
    <w:rsid w:val="00F16D37"/>
    <w:rsid w:val="00F17BD9"/>
    <w:rsid w:val="00F21DA8"/>
    <w:rsid w:val="00F23646"/>
    <w:rsid w:val="00F23DBC"/>
    <w:rsid w:val="00F23EAE"/>
    <w:rsid w:val="00F30E80"/>
    <w:rsid w:val="00F317B2"/>
    <w:rsid w:val="00F335B5"/>
    <w:rsid w:val="00F33C48"/>
    <w:rsid w:val="00F34C0D"/>
    <w:rsid w:val="00F36937"/>
    <w:rsid w:val="00F36FF2"/>
    <w:rsid w:val="00F40100"/>
    <w:rsid w:val="00F40FB0"/>
    <w:rsid w:val="00F45523"/>
    <w:rsid w:val="00F50900"/>
    <w:rsid w:val="00F51C55"/>
    <w:rsid w:val="00F528A6"/>
    <w:rsid w:val="00F52DC7"/>
    <w:rsid w:val="00F53972"/>
    <w:rsid w:val="00F53EC7"/>
    <w:rsid w:val="00F550E4"/>
    <w:rsid w:val="00F5566F"/>
    <w:rsid w:val="00F55E68"/>
    <w:rsid w:val="00F56259"/>
    <w:rsid w:val="00F5734A"/>
    <w:rsid w:val="00F57632"/>
    <w:rsid w:val="00F576FB"/>
    <w:rsid w:val="00F60D90"/>
    <w:rsid w:val="00F6653D"/>
    <w:rsid w:val="00F66A8B"/>
    <w:rsid w:val="00F70C32"/>
    <w:rsid w:val="00F7245B"/>
    <w:rsid w:val="00F77D60"/>
    <w:rsid w:val="00F800D3"/>
    <w:rsid w:val="00F814E6"/>
    <w:rsid w:val="00F81BC4"/>
    <w:rsid w:val="00F830A0"/>
    <w:rsid w:val="00F835EB"/>
    <w:rsid w:val="00F8440B"/>
    <w:rsid w:val="00F85CA2"/>
    <w:rsid w:val="00F97348"/>
    <w:rsid w:val="00F974C1"/>
    <w:rsid w:val="00FA3E01"/>
    <w:rsid w:val="00FA4496"/>
    <w:rsid w:val="00FA5916"/>
    <w:rsid w:val="00FA5A1A"/>
    <w:rsid w:val="00FA7710"/>
    <w:rsid w:val="00FB08F6"/>
    <w:rsid w:val="00FB30B8"/>
    <w:rsid w:val="00FB3711"/>
    <w:rsid w:val="00FB5911"/>
    <w:rsid w:val="00FB66DC"/>
    <w:rsid w:val="00FB7B12"/>
    <w:rsid w:val="00FC30C2"/>
    <w:rsid w:val="00FC3675"/>
    <w:rsid w:val="00FD01F4"/>
    <w:rsid w:val="00FD09C7"/>
    <w:rsid w:val="00FD2625"/>
    <w:rsid w:val="00FD2B9B"/>
    <w:rsid w:val="00FD562B"/>
    <w:rsid w:val="00FD5656"/>
    <w:rsid w:val="00FD7123"/>
    <w:rsid w:val="00FE2E18"/>
    <w:rsid w:val="00FE4300"/>
    <w:rsid w:val="00FE5D52"/>
    <w:rsid w:val="00FE63E0"/>
    <w:rsid w:val="00FE7191"/>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iPriority="99"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uiPriority="34" w:qFormat="1"/>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F8440B"/>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F8440B"/>
  </w:style>
  <w:style w:type="character" w:styleId="Textodelmarcadordeposicin">
    <w:name w:val="Placeholder Text"/>
    <w:basedOn w:val="Fuentedeprrafopredeter"/>
    <w:semiHidden/>
    <w:rsid w:val="001C172F"/>
    <w:rPr>
      <w:color w:val="808080"/>
    </w:rPr>
  </w:style>
  <w:style w:type="character" w:styleId="Hipervnculovisitado">
    <w:name w:val="FollowedHyperlink"/>
    <w:basedOn w:val="Fuentedeprrafopredeter"/>
    <w:rsid w:val="00F126A0"/>
    <w:rPr>
      <w:color w:val="800080" w:themeColor="followedHyperlink"/>
      <w:u w:val="single"/>
    </w:rPr>
  </w:style>
  <w:style w:type="paragraph" w:styleId="Textoindependiente">
    <w:name w:val="Body Text"/>
    <w:basedOn w:val="Normal"/>
    <w:link w:val="TextoindependienteCar"/>
    <w:uiPriority w:val="99"/>
    <w:semiHidden/>
    <w:unhideWhenUsed/>
    <w:rsid w:val="005A32EC"/>
    <w:pPr>
      <w:spacing w:before="100" w:beforeAutospacing="1" w:after="100" w:afterAutospacing="1"/>
    </w:pPr>
    <w:rPr>
      <w:rFonts w:ascii="Times New Roman" w:eastAsia="Times New Roman" w:hAnsi="Times New Roman" w:cs="Times New Roman"/>
      <w:lang w:val="es-CO" w:eastAsia="es-CO"/>
    </w:rPr>
  </w:style>
  <w:style w:type="character" w:customStyle="1" w:styleId="TextoindependienteCar">
    <w:name w:val="Texto independiente Car"/>
    <w:basedOn w:val="Fuentedeprrafopredeter"/>
    <w:link w:val="Textoindependiente"/>
    <w:uiPriority w:val="99"/>
    <w:semiHidden/>
    <w:rsid w:val="005A32EC"/>
    <w:rPr>
      <w:rFonts w:ascii="Times New Roman" w:eastAsia="Times New Roman" w:hAnsi="Times New Roman" w:cs="Times New Roman"/>
      <w:lang w:val="es-CO" w:eastAsia="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iPriority="99"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uiPriority="34" w:qFormat="1"/>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F8440B"/>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F8440B"/>
  </w:style>
  <w:style w:type="character" w:styleId="Textodelmarcadordeposicin">
    <w:name w:val="Placeholder Text"/>
    <w:basedOn w:val="Fuentedeprrafopredeter"/>
    <w:semiHidden/>
    <w:rsid w:val="001C172F"/>
    <w:rPr>
      <w:color w:val="808080"/>
    </w:rPr>
  </w:style>
  <w:style w:type="character" w:styleId="Hipervnculovisitado">
    <w:name w:val="FollowedHyperlink"/>
    <w:basedOn w:val="Fuentedeprrafopredeter"/>
    <w:rsid w:val="00F126A0"/>
    <w:rPr>
      <w:color w:val="800080" w:themeColor="followedHyperlink"/>
      <w:u w:val="single"/>
    </w:rPr>
  </w:style>
  <w:style w:type="paragraph" w:styleId="Textoindependiente">
    <w:name w:val="Body Text"/>
    <w:basedOn w:val="Normal"/>
    <w:link w:val="TextoindependienteCar"/>
    <w:uiPriority w:val="99"/>
    <w:semiHidden/>
    <w:unhideWhenUsed/>
    <w:rsid w:val="005A32EC"/>
    <w:pPr>
      <w:spacing w:before="100" w:beforeAutospacing="1" w:after="100" w:afterAutospacing="1"/>
    </w:pPr>
    <w:rPr>
      <w:rFonts w:ascii="Times New Roman" w:eastAsia="Times New Roman" w:hAnsi="Times New Roman" w:cs="Times New Roman"/>
      <w:lang w:val="es-CO" w:eastAsia="es-CO"/>
    </w:rPr>
  </w:style>
  <w:style w:type="character" w:customStyle="1" w:styleId="TextoindependienteCar">
    <w:name w:val="Texto independiente Car"/>
    <w:basedOn w:val="Fuentedeprrafopredeter"/>
    <w:link w:val="Textoindependiente"/>
    <w:uiPriority w:val="99"/>
    <w:semiHidden/>
    <w:rsid w:val="005A32EC"/>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06125444">
      <w:bodyDiv w:val="1"/>
      <w:marLeft w:val="0"/>
      <w:marRight w:val="0"/>
      <w:marTop w:val="0"/>
      <w:marBottom w:val="0"/>
      <w:divBdr>
        <w:top w:val="none" w:sz="0" w:space="0" w:color="auto"/>
        <w:left w:val="none" w:sz="0" w:space="0" w:color="auto"/>
        <w:bottom w:val="none" w:sz="0" w:space="0" w:color="auto"/>
        <w:right w:val="none" w:sz="0" w:space="0" w:color="auto"/>
      </w:divBdr>
      <w:divsChild>
        <w:div w:id="1854874699">
          <w:marLeft w:val="0"/>
          <w:marRight w:val="0"/>
          <w:marTop w:val="0"/>
          <w:marBottom w:val="225"/>
          <w:divBdr>
            <w:top w:val="none" w:sz="0" w:space="0" w:color="auto"/>
            <w:left w:val="none" w:sz="0" w:space="0" w:color="auto"/>
            <w:bottom w:val="none" w:sz="0" w:space="0" w:color="auto"/>
            <w:right w:val="none" w:sz="0" w:space="0" w:color="auto"/>
          </w:divBdr>
          <w:divsChild>
            <w:div w:id="2032142126">
              <w:marLeft w:val="0"/>
              <w:marRight w:val="0"/>
              <w:marTop w:val="0"/>
              <w:marBottom w:val="0"/>
              <w:divBdr>
                <w:top w:val="none" w:sz="0" w:space="0" w:color="auto"/>
                <w:left w:val="none" w:sz="0" w:space="0" w:color="auto"/>
                <w:bottom w:val="none" w:sz="0" w:space="0" w:color="auto"/>
                <w:right w:val="none" w:sz="0" w:space="0" w:color="auto"/>
              </w:divBdr>
            </w:div>
          </w:divsChild>
        </w:div>
        <w:div w:id="819493581">
          <w:marLeft w:val="0"/>
          <w:marRight w:val="0"/>
          <w:marTop w:val="0"/>
          <w:marBottom w:val="0"/>
          <w:divBdr>
            <w:top w:val="none" w:sz="0" w:space="0" w:color="auto"/>
            <w:left w:val="none" w:sz="0" w:space="0" w:color="auto"/>
            <w:bottom w:val="none" w:sz="0" w:space="0" w:color="auto"/>
            <w:right w:val="none" w:sz="0" w:space="0" w:color="auto"/>
          </w:divBdr>
          <w:divsChild>
            <w:div w:id="1994990686">
              <w:marLeft w:val="90"/>
              <w:marRight w:val="90"/>
              <w:marTop w:val="90"/>
              <w:marBottom w:val="90"/>
              <w:divBdr>
                <w:top w:val="none" w:sz="0" w:space="0" w:color="auto"/>
                <w:left w:val="none" w:sz="0" w:space="0" w:color="auto"/>
                <w:bottom w:val="none" w:sz="0" w:space="0" w:color="auto"/>
                <w:right w:val="none" w:sz="0" w:space="0" w:color="auto"/>
              </w:divBdr>
            </w:div>
          </w:divsChild>
        </w:div>
        <w:div w:id="753092283">
          <w:marLeft w:val="0"/>
          <w:marRight w:val="0"/>
          <w:marTop w:val="0"/>
          <w:marBottom w:val="0"/>
          <w:divBdr>
            <w:top w:val="none" w:sz="0" w:space="0" w:color="auto"/>
            <w:left w:val="none" w:sz="0" w:space="0" w:color="auto"/>
            <w:bottom w:val="none" w:sz="0" w:space="0" w:color="auto"/>
            <w:right w:val="none" w:sz="0" w:space="0" w:color="auto"/>
          </w:divBdr>
          <w:divsChild>
            <w:div w:id="754128905">
              <w:marLeft w:val="0"/>
              <w:marRight w:val="0"/>
              <w:marTop w:val="0"/>
              <w:marBottom w:val="0"/>
              <w:divBdr>
                <w:top w:val="none" w:sz="0" w:space="0" w:color="auto"/>
                <w:left w:val="none" w:sz="0" w:space="0" w:color="auto"/>
                <w:bottom w:val="none" w:sz="0" w:space="0" w:color="auto"/>
                <w:right w:val="none" w:sz="0" w:space="0" w:color="auto"/>
              </w:divBdr>
              <w:divsChild>
                <w:div w:id="627585716">
                  <w:marLeft w:val="0"/>
                  <w:marRight w:val="0"/>
                  <w:marTop w:val="0"/>
                  <w:marBottom w:val="0"/>
                  <w:divBdr>
                    <w:top w:val="none" w:sz="0" w:space="0" w:color="auto"/>
                    <w:left w:val="none" w:sz="0" w:space="0" w:color="auto"/>
                    <w:bottom w:val="none" w:sz="0" w:space="0" w:color="auto"/>
                    <w:right w:val="none" w:sz="0" w:space="0" w:color="auto"/>
                  </w:divBdr>
                </w:div>
                <w:div w:id="129467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37095">
      <w:bodyDiv w:val="1"/>
      <w:marLeft w:val="0"/>
      <w:marRight w:val="0"/>
      <w:marTop w:val="0"/>
      <w:marBottom w:val="0"/>
      <w:divBdr>
        <w:top w:val="none" w:sz="0" w:space="0" w:color="auto"/>
        <w:left w:val="none" w:sz="0" w:space="0" w:color="auto"/>
        <w:bottom w:val="none" w:sz="0" w:space="0" w:color="auto"/>
        <w:right w:val="none" w:sz="0" w:space="0" w:color="auto"/>
      </w:divBdr>
      <w:divsChild>
        <w:div w:id="66805647">
          <w:marLeft w:val="0"/>
          <w:marRight w:val="0"/>
          <w:marTop w:val="0"/>
          <w:marBottom w:val="0"/>
          <w:divBdr>
            <w:top w:val="none" w:sz="0" w:space="0" w:color="auto"/>
            <w:left w:val="none" w:sz="0" w:space="0" w:color="auto"/>
            <w:bottom w:val="none" w:sz="0" w:space="0" w:color="auto"/>
            <w:right w:val="none" w:sz="0" w:space="0" w:color="auto"/>
          </w:divBdr>
          <w:divsChild>
            <w:div w:id="394358795">
              <w:marLeft w:val="0"/>
              <w:marRight w:val="0"/>
              <w:marTop w:val="0"/>
              <w:marBottom w:val="0"/>
              <w:divBdr>
                <w:top w:val="none" w:sz="0" w:space="0" w:color="auto"/>
                <w:left w:val="none" w:sz="0" w:space="0" w:color="auto"/>
                <w:bottom w:val="none" w:sz="0" w:space="0" w:color="auto"/>
                <w:right w:val="none" w:sz="0" w:space="0" w:color="auto"/>
              </w:divBdr>
              <w:divsChild>
                <w:div w:id="583951491">
                  <w:marLeft w:val="0"/>
                  <w:marRight w:val="0"/>
                  <w:marTop w:val="0"/>
                  <w:marBottom w:val="0"/>
                  <w:divBdr>
                    <w:top w:val="none" w:sz="0" w:space="0" w:color="auto"/>
                    <w:left w:val="none" w:sz="0" w:space="0" w:color="auto"/>
                    <w:bottom w:val="none" w:sz="0" w:space="0" w:color="auto"/>
                    <w:right w:val="none" w:sz="0" w:space="0" w:color="auto"/>
                  </w:divBdr>
                  <w:divsChild>
                    <w:div w:id="502472086">
                      <w:marLeft w:val="0"/>
                      <w:marRight w:val="0"/>
                      <w:marTop w:val="0"/>
                      <w:marBottom w:val="0"/>
                      <w:divBdr>
                        <w:top w:val="none" w:sz="0" w:space="0" w:color="auto"/>
                        <w:left w:val="none" w:sz="0" w:space="0" w:color="auto"/>
                        <w:bottom w:val="none" w:sz="0" w:space="0" w:color="auto"/>
                        <w:right w:val="none" w:sz="0" w:space="0" w:color="auto"/>
                      </w:divBdr>
                      <w:divsChild>
                        <w:div w:id="209418536">
                          <w:marLeft w:val="0"/>
                          <w:marRight w:val="0"/>
                          <w:marTop w:val="0"/>
                          <w:marBottom w:val="0"/>
                          <w:divBdr>
                            <w:top w:val="none" w:sz="0" w:space="0" w:color="auto"/>
                            <w:left w:val="none" w:sz="0" w:space="0" w:color="auto"/>
                            <w:bottom w:val="none" w:sz="0" w:space="0" w:color="auto"/>
                            <w:right w:val="none" w:sz="0" w:space="0" w:color="auto"/>
                          </w:divBdr>
                          <w:divsChild>
                            <w:div w:id="69815188">
                              <w:marLeft w:val="0"/>
                              <w:marRight w:val="0"/>
                              <w:marTop w:val="0"/>
                              <w:marBottom w:val="0"/>
                              <w:divBdr>
                                <w:top w:val="none" w:sz="0" w:space="0" w:color="auto"/>
                                <w:left w:val="none" w:sz="0" w:space="0" w:color="auto"/>
                                <w:bottom w:val="none" w:sz="0" w:space="0" w:color="auto"/>
                                <w:right w:val="none" w:sz="0" w:space="0" w:color="auto"/>
                              </w:divBdr>
                              <w:divsChild>
                                <w:div w:id="717970435">
                                  <w:marLeft w:val="0"/>
                                  <w:marRight w:val="0"/>
                                  <w:marTop w:val="0"/>
                                  <w:marBottom w:val="0"/>
                                  <w:divBdr>
                                    <w:top w:val="none" w:sz="0" w:space="0" w:color="auto"/>
                                    <w:left w:val="none" w:sz="0" w:space="0" w:color="auto"/>
                                    <w:bottom w:val="none" w:sz="0" w:space="0" w:color="auto"/>
                                    <w:right w:val="none" w:sz="0" w:space="0" w:color="auto"/>
                                  </w:divBdr>
                                  <w:divsChild>
                                    <w:div w:id="1828131162">
                                      <w:marLeft w:val="0"/>
                                      <w:marRight w:val="0"/>
                                      <w:marTop w:val="0"/>
                                      <w:marBottom w:val="0"/>
                                      <w:divBdr>
                                        <w:top w:val="none" w:sz="0" w:space="0" w:color="auto"/>
                                        <w:left w:val="none" w:sz="0" w:space="0" w:color="auto"/>
                                        <w:bottom w:val="none" w:sz="0" w:space="0" w:color="auto"/>
                                        <w:right w:val="none" w:sz="0" w:space="0" w:color="auto"/>
                                      </w:divBdr>
                                      <w:divsChild>
                                        <w:div w:id="1458064545">
                                          <w:marLeft w:val="0"/>
                                          <w:marRight w:val="0"/>
                                          <w:marTop w:val="0"/>
                                          <w:marBottom w:val="0"/>
                                          <w:divBdr>
                                            <w:top w:val="none" w:sz="0" w:space="0" w:color="auto"/>
                                            <w:left w:val="none" w:sz="0" w:space="0" w:color="auto"/>
                                            <w:bottom w:val="none" w:sz="0" w:space="0" w:color="auto"/>
                                            <w:right w:val="none" w:sz="0" w:space="0" w:color="auto"/>
                                          </w:divBdr>
                                          <w:divsChild>
                                            <w:div w:id="2026244899">
                                              <w:marLeft w:val="0"/>
                                              <w:marRight w:val="0"/>
                                              <w:marTop w:val="0"/>
                                              <w:marBottom w:val="0"/>
                                              <w:divBdr>
                                                <w:top w:val="none" w:sz="0" w:space="0" w:color="auto"/>
                                                <w:left w:val="none" w:sz="0" w:space="0" w:color="auto"/>
                                                <w:bottom w:val="none" w:sz="0" w:space="0" w:color="auto"/>
                                                <w:right w:val="none" w:sz="0" w:space="0" w:color="auto"/>
                                              </w:divBdr>
                                              <w:divsChild>
                                                <w:div w:id="16127044">
                                                  <w:marLeft w:val="0"/>
                                                  <w:marRight w:val="0"/>
                                                  <w:marTop w:val="0"/>
                                                  <w:marBottom w:val="0"/>
                                                  <w:divBdr>
                                                    <w:top w:val="none" w:sz="0" w:space="0" w:color="auto"/>
                                                    <w:left w:val="none" w:sz="0" w:space="0" w:color="auto"/>
                                                    <w:bottom w:val="none" w:sz="0" w:space="0" w:color="auto"/>
                                                    <w:right w:val="none" w:sz="0" w:space="0" w:color="auto"/>
                                                  </w:divBdr>
                                                  <w:divsChild>
                                                    <w:div w:id="386804405">
                                                      <w:marLeft w:val="0"/>
                                                      <w:marRight w:val="0"/>
                                                      <w:marTop w:val="0"/>
                                                      <w:marBottom w:val="0"/>
                                                      <w:divBdr>
                                                        <w:top w:val="none" w:sz="0" w:space="0" w:color="auto"/>
                                                        <w:left w:val="none" w:sz="0" w:space="0" w:color="auto"/>
                                                        <w:bottom w:val="none" w:sz="0" w:space="0" w:color="auto"/>
                                                        <w:right w:val="none" w:sz="0" w:space="0" w:color="auto"/>
                                                      </w:divBdr>
                                                      <w:divsChild>
                                                        <w:div w:id="1914318672">
                                                          <w:marLeft w:val="0"/>
                                                          <w:marRight w:val="0"/>
                                                          <w:marTop w:val="0"/>
                                                          <w:marBottom w:val="0"/>
                                                          <w:divBdr>
                                                            <w:top w:val="none" w:sz="0" w:space="0" w:color="auto"/>
                                                            <w:left w:val="none" w:sz="0" w:space="0" w:color="auto"/>
                                                            <w:bottom w:val="none" w:sz="0" w:space="0" w:color="auto"/>
                                                            <w:right w:val="none" w:sz="0" w:space="0" w:color="auto"/>
                                                          </w:divBdr>
                                                          <w:divsChild>
                                                            <w:div w:id="583146965">
                                                              <w:marLeft w:val="0"/>
                                                              <w:marRight w:val="0"/>
                                                              <w:marTop w:val="0"/>
                                                              <w:marBottom w:val="0"/>
                                                              <w:divBdr>
                                                                <w:top w:val="none" w:sz="0" w:space="0" w:color="auto"/>
                                                                <w:left w:val="none" w:sz="0" w:space="0" w:color="auto"/>
                                                                <w:bottom w:val="none" w:sz="0" w:space="0" w:color="auto"/>
                                                                <w:right w:val="none" w:sz="0" w:space="0" w:color="auto"/>
                                                              </w:divBdr>
                                                              <w:divsChild>
                                                                <w:div w:id="318964060">
                                                                  <w:marLeft w:val="0"/>
                                                                  <w:marRight w:val="0"/>
                                                                  <w:marTop w:val="0"/>
                                                                  <w:marBottom w:val="0"/>
                                                                  <w:divBdr>
                                                                    <w:top w:val="none" w:sz="0" w:space="0" w:color="auto"/>
                                                                    <w:left w:val="none" w:sz="0" w:space="0" w:color="auto"/>
                                                                    <w:bottom w:val="none" w:sz="0" w:space="0" w:color="auto"/>
                                                                    <w:right w:val="none" w:sz="0" w:space="0" w:color="auto"/>
                                                                  </w:divBdr>
                                                                  <w:divsChild>
                                                                    <w:div w:id="1569148517">
                                                                      <w:marLeft w:val="0"/>
                                                                      <w:marRight w:val="0"/>
                                                                      <w:marTop w:val="0"/>
                                                                      <w:marBottom w:val="0"/>
                                                                      <w:divBdr>
                                                                        <w:top w:val="none" w:sz="0" w:space="0" w:color="auto"/>
                                                                        <w:left w:val="none" w:sz="0" w:space="0" w:color="auto"/>
                                                                        <w:bottom w:val="none" w:sz="0" w:space="0" w:color="auto"/>
                                                                        <w:right w:val="none" w:sz="0" w:space="0" w:color="auto"/>
                                                                      </w:divBdr>
                                                                      <w:divsChild>
                                                                        <w:div w:id="950622647">
                                                                          <w:marLeft w:val="0"/>
                                                                          <w:marRight w:val="0"/>
                                                                          <w:marTop w:val="0"/>
                                                                          <w:marBottom w:val="0"/>
                                                                          <w:divBdr>
                                                                            <w:top w:val="none" w:sz="0" w:space="0" w:color="auto"/>
                                                                            <w:left w:val="none" w:sz="0" w:space="0" w:color="auto"/>
                                                                            <w:bottom w:val="none" w:sz="0" w:space="0" w:color="auto"/>
                                                                            <w:right w:val="none" w:sz="0" w:space="0" w:color="auto"/>
                                                                          </w:divBdr>
                                                                          <w:divsChild>
                                                                            <w:div w:id="191386801">
                                                                              <w:marLeft w:val="0"/>
                                                                              <w:marRight w:val="0"/>
                                                                              <w:marTop w:val="0"/>
                                                                              <w:marBottom w:val="0"/>
                                                                              <w:divBdr>
                                                                                <w:top w:val="none" w:sz="0" w:space="0" w:color="auto"/>
                                                                                <w:left w:val="none" w:sz="0" w:space="0" w:color="auto"/>
                                                                                <w:bottom w:val="none" w:sz="0" w:space="0" w:color="auto"/>
                                                                                <w:right w:val="none" w:sz="0" w:space="0" w:color="auto"/>
                                                                              </w:divBdr>
                                                                              <w:divsChild>
                                                                                <w:div w:id="1341203015">
                                                                                  <w:marLeft w:val="0"/>
                                                                                  <w:marRight w:val="0"/>
                                                                                  <w:marTop w:val="0"/>
                                                                                  <w:marBottom w:val="0"/>
                                                                                  <w:divBdr>
                                                                                    <w:top w:val="none" w:sz="0" w:space="0" w:color="auto"/>
                                                                                    <w:left w:val="none" w:sz="0" w:space="0" w:color="auto"/>
                                                                                    <w:bottom w:val="none" w:sz="0" w:space="0" w:color="auto"/>
                                                                                    <w:right w:val="none" w:sz="0" w:space="0" w:color="auto"/>
                                                                                  </w:divBdr>
                                                                                  <w:divsChild>
                                                                                    <w:div w:id="835850443">
                                                                                      <w:marLeft w:val="0"/>
                                                                                      <w:marRight w:val="0"/>
                                                                                      <w:marTop w:val="0"/>
                                                                                      <w:marBottom w:val="0"/>
                                                                                      <w:divBdr>
                                                                                        <w:top w:val="none" w:sz="0" w:space="0" w:color="auto"/>
                                                                                        <w:left w:val="none" w:sz="0" w:space="0" w:color="auto"/>
                                                                                        <w:bottom w:val="none" w:sz="0" w:space="0" w:color="auto"/>
                                                                                        <w:right w:val="none" w:sz="0" w:space="0" w:color="auto"/>
                                                                                      </w:divBdr>
                                                                                      <w:divsChild>
                                                                                        <w:div w:id="745298328">
                                                                                          <w:marLeft w:val="0"/>
                                                                                          <w:marRight w:val="0"/>
                                                                                          <w:marTop w:val="0"/>
                                                                                          <w:marBottom w:val="0"/>
                                                                                          <w:divBdr>
                                                                                            <w:top w:val="none" w:sz="0" w:space="0" w:color="auto"/>
                                                                                            <w:left w:val="none" w:sz="0" w:space="0" w:color="auto"/>
                                                                                            <w:bottom w:val="none" w:sz="0" w:space="0" w:color="auto"/>
                                                                                            <w:right w:val="none" w:sz="0" w:space="0" w:color="auto"/>
                                                                                          </w:divBdr>
                                                                                          <w:divsChild>
                                                                                            <w:div w:id="1862695325">
                                                                                              <w:marLeft w:val="0"/>
                                                                                              <w:marRight w:val="0"/>
                                                                                              <w:marTop w:val="0"/>
                                                                                              <w:marBottom w:val="0"/>
                                                                                              <w:divBdr>
                                                                                                <w:top w:val="none" w:sz="0" w:space="0" w:color="auto"/>
                                                                                                <w:left w:val="none" w:sz="0" w:space="0" w:color="auto"/>
                                                                                                <w:bottom w:val="none" w:sz="0" w:space="0" w:color="auto"/>
                                                                                                <w:right w:val="none" w:sz="0" w:space="0" w:color="auto"/>
                                                                                              </w:divBdr>
                                                                                              <w:divsChild>
                                                                                                <w:div w:id="2064210339">
                                                                                                  <w:marLeft w:val="0"/>
                                                                                                  <w:marRight w:val="0"/>
                                                                                                  <w:marTop w:val="0"/>
                                                                                                  <w:marBottom w:val="0"/>
                                                                                                  <w:divBdr>
                                                                                                    <w:top w:val="none" w:sz="0" w:space="0" w:color="auto"/>
                                                                                                    <w:left w:val="none" w:sz="0" w:space="0" w:color="auto"/>
                                                                                                    <w:bottom w:val="none" w:sz="0" w:space="0" w:color="auto"/>
                                                                                                    <w:right w:val="none" w:sz="0" w:space="0" w:color="auto"/>
                                                                                                  </w:divBdr>
                                                                                                  <w:divsChild>
                                                                                                    <w:div w:id="903220705">
                                                                                                      <w:marLeft w:val="0"/>
                                                                                                      <w:marRight w:val="0"/>
                                                                                                      <w:marTop w:val="0"/>
                                                                                                      <w:marBottom w:val="0"/>
                                                                                                      <w:divBdr>
                                                                                                        <w:top w:val="none" w:sz="0" w:space="0" w:color="auto"/>
                                                                                                        <w:left w:val="none" w:sz="0" w:space="0" w:color="auto"/>
                                                                                                        <w:bottom w:val="none" w:sz="0" w:space="0" w:color="auto"/>
                                                                                                        <w:right w:val="none" w:sz="0" w:space="0" w:color="auto"/>
                                                                                                      </w:divBdr>
                                                                                                      <w:divsChild>
                                                                                                        <w:div w:id="1629629254">
                                                                                                          <w:marLeft w:val="0"/>
                                                                                                          <w:marRight w:val="0"/>
                                                                                                          <w:marTop w:val="0"/>
                                                                                                          <w:marBottom w:val="0"/>
                                                                                                          <w:divBdr>
                                                                                                            <w:top w:val="none" w:sz="0" w:space="0" w:color="auto"/>
                                                                                                            <w:left w:val="none" w:sz="0" w:space="0" w:color="auto"/>
                                                                                                            <w:bottom w:val="none" w:sz="0" w:space="0" w:color="auto"/>
                                                                                                            <w:right w:val="none" w:sz="0" w:space="0" w:color="auto"/>
                                                                                                          </w:divBdr>
                                                                                                          <w:divsChild>
                                                                                                            <w:div w:id="199630546">
                                                                                                              <w:marLeft w:val="0"/>
                                                                                                              <w:marRight w:val="0"/>
                                                                                                              <w:marTop w:val="0"/>
                                                                                                              <w:marBottom w:val="0"/>
                                                                                                              <w:divBdr>
                                                                                                                <w:top w:val="none" w:sz="0" w:space="0" w:color="auto"/>
                                                                                                                <w:left w:val="none" w:sz="0" w:space="0" w:color="auto"/>
                                                                                                                <w:bottom w:val="none" w:sz="0" w:space="0" w:color="auto"/>
                                                                                                                <w:right w:val="none" w:sz="0" w:space="0" w:color="auto"/>
                                                                                                              </w:divBdr>
                                                                                                              <w:divsChild>
                                                                                                                <w:div w:id="1844319497">
                                                                                                                  <w:marLeft w:val="0"/>
                                                                                                                  <w:marRight w:val="0"/>
                                                                                                                  <w:marTop w:val="0"/>
                                                                                                                  <w:marBottom w:val="0"/>
                                                                                                                  <w:divBdr>
                                                                                                                    <w:top w:val="none" w:sz="0" w:space="0" w:color="auto"/>
                                                                                                                    <w:left w:val="none" w:sz="0" w:space="0" w:color="auto"/>
                                                                                                                    <w:bottom w:val="none" w:sz="0" w:space="0" w:color="auto"/>
                                                                                                                    <w:right w:val="none" w:sz="0" w:space="0" w:color="auto"/>
                                                                                                                  </w:divBdr>
                                                                                                                  <w:divsChild>
                                                                                                                    <w:div w:id="264383177">
                                                                                                                      <w:marLeft w:val="0"/>
                                                                                                                      <w:marRight w:val="0"/>
                                                                                                                      <w:marTop w:val="0"/>
                                                                                                                      <w:marBottom w:val="0"/>
                                                                                                                      <w:divBdr>
                                                                                                                        <w:top w:val="none" w:sz="0" w:space="0" w:color="auto"/>
                                                                                                                        <w:left w:val="none" w:sz="0" w:space="0" w:color="auto"/>
                                                                                                                        <w:bottom w:val="none" w:sz="0" w:space="0" w:color="auto"/>
                                                                                                                        <w:right w:val="none" w:sz="0" w:space="0" w:color="auto"/>
                                                                                                                      </w:divBdr>
                                                                                                                      <w:divsChild>
                                                                                                                        <w:div w:id="486702309">
                                                                                                                          <w:marLeft w:val="0"/>
                                                                                                                          <w:marRight w:val="0"/>
                                                                                                                          <w:marTop w:val="0"/>
                                                                                                                          <w:marBottom w:val="0"/>
                                                                                                                          <w:divBdr>
                                                                                                                            <w:top w:val="none" w:sz="0" w:space="0" w:color="auto"/>
                                                                                                                            <w:left w:val="none" w:sz="0" w:space="0" w:color="auto"/>
                                                                                                                            <w:bottom w:val="none" w:sz="0" w:space="0" w:color="auto"/>
                                                                                                                            <w:right w:val="none" w:sz="0" w:space="0" w:color="auto"/>
                                                                                                                          </w:divBdr>
                                                                                                                        </w:div>
                                                                                                                      </w:divsChild>
                                                                                                                    </w:div>
                                                                                                                    <w:div w:id="874344459">
                                                                                                                      <w:marLeft w:val="0"/>
                                                                                                                      <w:marRight w:val="0"/>
                                                                                                                      <w:marTop w:val="0"/>
                                                                                                                      <w:marBottom w:val="0"/>
                                                                                                                      <w:divBdr>
                                                                                                                        <w:top w:val="none" w:sz="0" w:space="0" w:color="auto"/>
                                                                                                                        <w:left w:val="none" w:sz="0" w:space="0" w:color="auto"/>
                                                                                                                        <w:bottom w:val="none" w:sz="0" w:space="0" w:color="auto"/>
                                                                                                                        <w:right w:val="none" w:sz="0" w:space="0" w:color="auto"/>
                                                                                                                      </w:divBdr>
                                                                                                                      <w:divsChild>
                                                                                                                        <w:div w:id="2121139305">
                                                                                                                          <w:marLeft w:val="0"/>
                                                                                                                          <w:marRight w:val="0"/>
                                                                                                                          <w:marTop w:val="0"/>
                                                                                                                          <w:marBottom w:val="0"/>
                                                                                                                          <w:divBdr>
                                                                                                                            <w:top w:val="none" w:sz="0" w:space="0" w:color="auto"/>
                                                                                                                            <w:left w:val="none" w:sz="0" w:space="0" w:color="auto"/>
                                                                                                                            <w:bottom w:val="none" w:sz="0" w:space="0" w:color="auto"/>
                                                                                                                            <w:right w:val="none" w:sz="0" w:space="0" w:color="auto"/>
                                                                                                                          </w:divBdr>
                                                                                                                          <w:divsChild>
                                                                                                                            <w:div w:id="210372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42309994">
      <w:bodyDiv w:val="1"/>
      <w:marLeft w:val="0"/>
      <w:marRight w:val="0"/>
      <w:marTop w:val="0"/>
      <w:marBottom w:val="0"/>
      <w:divBdr>
        <w:top w:val="none" w:sz="0" w:space="0" w:color="auto"/>
        <w:left w:val="none" w:sz="0" w:space="0" w:color="auto"/>
        <w:bottom w:val="none" w:sz="0" w:space="0" w:color="auto"/>
        <w:right w:val="none" w:sz="0" w:space="0" w:color="auto"/>
      </w:divBdr>
      <w:divsChild>
        <w:div w:id="1924678361">
          <w:marLeft w:val="0"/>
          <w:marRight w:val="0"/>
          <w:marTop w:val="0"/>
          <w:marBottom w:val="0"/>
          <w:divBdr>
            <w:top w:val="none" w:sz="0" w:space="0" w:color="auto"/>
            <w:left w:val="none" w:sz="0" w:space="0" w:color="auto"/>
            <w:bottom w:val="none" w:sz="0" w:space="0" w:color="auto"/>
            <w:right w:val="none" w:sz="0" w:space="0" w:color="auto"/>
          </w:divBdr>
          <w:divsChild>
            <w:div w:id="419642882">
              <w:marLeft w:val="0"/>
              <w:marRight w:val="0"/>
              <w:marTop w:val="0"/>
              <w:marBottom w:val="0"/>
              <w:divBdr>
                <w:top w:val="none" w:sz="0" w:space="0" w:color="auto"/>
                <w:left w:val="none" w:sz="0" w:space="0" w:color="auto"/>
                <w:bottom w:val="none" w:sz="0" w:space="0" w:color="auto"/>
                <w:right w:val="none" w:sz="0" w:space="0" w:color="auto"/>
              </w:divBdr>
              <w:divsChild>
                <w:div w:id="1208104491">
                  <w:marLeft w:val="0"/>
                  <w:marRight w:val="0"/>
                  <w:marTop w:val="0"/>
                  <w:marBottom w:val="0"/>
                  <w:divBdr>
                    <w:top w:val="none" w:sz="0" w:space="0" w:color="auto"/>
                    <w:left w:val="none" w:sz="0" w:space="0" w:color="auto"/>
                    <w:bottom w:val="none" w:sz="0" w:space="0" w:color="auto"/>
                    <w:right w:val="none" w:sz="0" w:space="0" w:color="auto"/>
                  </w:divBdr>
                  <w:divsChild>
                    <w:div w:id="1319068537">
                      <w:marLeft w:val="0"/>
                      <w:marRight w:val="0"/>
                      <w:marTop w:val="0"/>
                      <w:marBottom w:val="0"/>
                      <w:divBdr>
                        <w:top w:val="none" w:sz="0" w:space="0" w:color="auto"/>
                        <w:left w:val="none" w:sz="0" w:space="0" w:color="auto"/>
                        <w:bottom w:val="none" w:sz="0" w:space="0" w:color="auto"/>
                        <w:right w:val="none" w:sz="0" w:space="0" w:color="auto"/>
                      </w:divBdr>
                      <w:divsChild>
                        <w:div w:id="335810032">
                          <w:marLeft w:val="0"/>
                          <w:marRight w:val="0"/>
                          <w:marTop w:val="0"/>
                          <w:marBottom w:val="0"/>
                          <w:divBdr>
                            <w:top w:val="none" w:sz="0" w:space="0" w:color="auto"/>
                            <w:left w:val="none" w:sz="0" w:space="0" w:color="auto"/>
                            <w:bottom w:val="none" w:sz="0" w:space="0" w:color="auto"/>
                            <w:right w:val="none" w:sz="0" w:space="0" w:color="auto"/>
                          </w:divBdr>
                          <w:divsChild>
                            <w:div w:id="1235164513">
                              <w:marLeft w:val="0"/>
                              <w:marRight w:val="0"/>
                              <w:marTop w:val="0"/>
                              <w:marBottom w:val="0"/>
                              <w:divBdr>
                                <w:top w:val="none" w:sz="0" w:space="0" w:color="auto"/>
                                <w:left w:val="none" w:sz="0" w:space="0" w:color="auto"/>
                                <w:bottom w:val="none" w:sz="0" w:space="0" w:color="auto"/>
                                <w:right w:val="none" w:sz="0" w:space="0" w:color="auto"/>
                              </w:divBdr>
                              <w:divsChild>
                                <w:div w:id="755899346">
                                  <w:marLeft w:val="0"/>
                                  <w:marRight w:val="0"/>
                                  <w:marTop w:val="0"/>
                                  <w:marBottom w:val="0"/>
                                  <w:divBdr>
                                    <w:top w:val="none" w:sz="0" w:space="0" w:color="auto"/>
                                    <w:left w:val="none" w:sz="0" w:space="0" w:color="auto"/>
                                    <w:bottom w:val="none" w:sz="0" w:space="0" w:color="auto"/>
                                    <w:right w:val="none" w:sz="0" w:space="0" w:color="auto"/>
                                  </w:divBdr>
                                  <w:divsChild>
                                    <w:div w:id="1530220294">
                                      <w:marLeft w:val="0"/>
                                      <w:marRight w:val="0"/>
                                      <w:marTop w:val="0"/>
                                      <w:marBottom w:val="0"/>
                                      <w:divBdr>
                                        <w:top w:val="none" w:sz="0" w:space="0" w:color="auto"/>
                                        <w:left w:val="none" w:sz="0" w:space="0" w:color="auto"/>
                                        <w:bottom w:val="none" w:sz="0" w:space="0" w:color="auto"/>
                                        <w:right w:val="none" w:sz="0" w:space="0" w:color="auto"/>
                                      </w:divBdr>
                                      <w:divsChild>
                                        <w:div w:id="2137596429">
                                          <w:marLeft w:val="0"/>
                                          <w:marRight w:val="0"/>
                                          <w:marTop w:val="0"/>
                                          <w:marBottom w:val="0"/>
                                          <w:divBdr>
                                            <w:top w:val="none" w:sz="0" w:space="0" w:color="auto"/>
                                            <w:left w:val="none" w:sz="0" w:space="0" w:color="auto"/>
                                            <w:bottom w:val="none" w:sz="0" w:space="0" w:color="auto"/>
                                            <w:right w:val="none" w:sz="0" w:space="0" w:color="auto"/>
                                          </w:divBdr>
                                          <w:divsChild>
                                            <w:div w:id="1244143068">
                                              <w:marLeft w:val="0"/>
                                              <w:marRight w:val="0"/>
                                              <w:marTop w:val="0"/>
                                              <w:marBottom w:val="0"/>
                                              <w:divBdr>
                                                <w:top w:val="none" w:sz="0" w:space="0" w:color="auto"/>
                                                <w:left w:val="none" w:sz="0" w:space="0" w:color="auto"/>
                                                <w:bottom w:val="none" w:sz="0" w:space="0" w:color="auto"/>
                                                <w:right w:val="none" w:sz="0" w:space="0" w:color="auto"/>
                                              </w:divBdr>
                                              <w:divsChild>
                                                <w:div w:id="1223829115">
                                                  <w:marLeft w:val="0"/>
                                                  <w:marRight w:val="0"/>
                                                  <w:marTop w:val="0"/>
                                                  <w:marBottom w:val="0"/>
                                                  <w:divBdr>
                                                    <w:top w:val="none" w:sz="0" w:space="0" w:color="auto"/>
                                                    <w:left w:val="none" w:sz="0" w:space="0" w:color="auto"/>
                                                    <w:bottom w:val="none" w:sz="0" w:space="0" w:color="auto"/>
                                                    <w:right w:val="none" w:sz="0" w:space="0" w:color="auto"/>
                                                  </w:divBdr>
                                                  <w:divsChild>
                                                    <w:div w:id="840510669">
                                                      <w:marLeft w:val="0"/>
                                                      <w:marRight w:val="0"/>
                                                      <w:marTop w:val="0"/>
                                                      <w:marBottom w:val="0"/>
                                                      <w:divBdr>
                                                        <w:top w:val="none" w:sz="0" w:space="0" w:color="auto"/>
                                                        <w:left w:val="none" w:sz="0" w:space="0" w:color="auto"/>
                                                        <w:bottom w:val="none" w:sz="0" w:space="0" w:color="auto"/>
                                                        <w:right w:val="none" w:sz="0" w:space="0" w:color="auto"/>
                                                      </w:divBdr>
                                                      <w:divsChild>
                                                        <w:div w:id="57485760">
                                                          <w:marLeft w:val="0"/>
                                                          <w:marRight w:val="0"/>
                                                          <w:marTop w:val="0"/>
                                                          <w:marBottom w:val="0"/>
                                                          <w:divBdr>
                                                            <w:top w:val="none" w:sz="0" w:space="0" w:color="auto"/>
                                                            <w:left w:val="none" w:sz="0" w:space="0" w:color="auto"/>
                                                            <w:bottom w:val="none" w:sz="0" w:space="0" w:color="auto"/>
                                                            <w:right w:val="none" w:sz="0" w:space="0" w:color="auto"/>
                                                          </w:divBdr>
                                                          <w:divsChild>
                                                            <w:div w:id="1286236417">
                                                              <w:marLeft w:val="0"/>
                                                              <w:marRight w:val="0"/>
                                                              <w:marTop w:val="0"/>
                                                              <w:marBottom w:val="0"/>
                                                              <w:divBdr>
                                                                <w:top w:val="none" w:sz="0" w:space="0" w:color="auto"/>
                                                                <w:left w:val="none" w:sz="0" w:space="0" w:color="auto"/>
                                                                <w:bottom w:val="none" w:sz="0" w:space="0" w:color="auto"/>
                                                                <w:right w:val="none" w:sz="0" w:space="0" w:color="auto"/>
                                                              </w:divBdr>
                                                              <w:divsChild>
                                                                <w:div w:id="1739591466">
                                                                  <w:marLeft w:val="0"/>
                                                                  <w:marRight w:val="0"/>
                                                                  <w:marTop w:val="0"/>
                                                                  <w:marBottom w:val="0"/>
                                                                  <w:divBdr>
                                                                    <w:top w:val="none" w:sz="0" w:space="0" w:color="auto"/>
                                                                    <w:left w:val="none" w:sz="0" w:space="0" w:color="auto"/>
                                                                    <w:bottom w:val="none" w:sz="0" w:space="0" w:color="auto"/>
                                                                    <w:right w:val="none" w:sz="0" w:space="0" w:color="auto"/>
                                                                  </w:divBdr>
                                                                  <w:divsChild>
                                                                    <w:div w:id="73431088">
                                                                      <w:marLeft w:val="0"/>
                                                                      <w:marRight w:val="0"/>
                                                                      <w:marTop w:val="0"/>
                                                                      <w:marBottom w:val="0"/>
                                                                      <w:divBdr>
                                                                        <w:top w:val="none" w:sz="0" w:space="0" w:color="auto"/>
                                                                        <w:left w:val="none" w:sz="0" w:space="0" w:color="auto"/>
                                                                        <w:bottom w:val="none" w:sz="0" w:space="0" w:color="auto"/>
                                                                        <w:right w:val="none" w:sz="0" w:space="0" w:color="auto"/>
                                                                      </w:divBdr>
                                                                      <w:divsChild>
                                                                        <w:div w:id="532427699">
                                                                          <w:marLeft w:val="0"/>
                                                                          <w:marRight w:val="0"/>
                                                                          <w:marTop w:val="0"/>
                                                                          <w:marBottom w:val="0"/>
                                                                          <w:divBdr>
                                                                            <w:top w:val="none" w:sz="0" w:space="0" w:color="auto"/>
                                                                            <w:left w:val="none" w:sz="0" w:space="0" w:color="auto"/>
                                                                            <w:bottom w:val="none" w:sz="0" w:space="0" w:color="auto"/>
                                                                            <w:right w:val="none" w:sz="0" w:space="0" w:color="auto"/>
                                                                          </w:divBdr>
                                                                          <w:divsChild>
                                                                            <w:div w:id="112023609">
                                                                              <w:marLeft w:val="0"/>
                                                                              <w:marRight w:val="0"/>
                                                                              <w:marTop w:val="0"/>
                                                                              <w:marBottom w:val="0"/>
                                                                              <w:divBdr>
                                                                                <w:top w:val="none" w:sz="0" w:space="0" w:color="auto"/>
                                                                                <w:left w:val="none" w:sz="0" w:space="0" w:color="auto"/>
                                                                                <w:bottom w:val="none" w:sz="0" w:space="0" w:color="auto"/>
                                                                                <w:right w:val="none" w:sz="0" w:space="0" w:color="auto"/>
                                                                              </w:divBdr>
                                                                              <w:divsChild>
                                                                                <w:div w:id="1844974173">
                                                                                  <w:marLeft w:val="0"/>
                                                                                  <w:marRight w:val="0"/>
                                                                                  <w:marTop w:val="0"/>
                                                                                  <w:marBottom w:val="0"/>
                                                                                  <w:divBdr>
                                                                                    <w:top w:val="none" w:sz="0" w:space="0" w:color="auto"/>
                                                                                    <w:left w:val="none" w:sz="0" w:space="0" w:color="auto"/>
                                                                                    <w:bottom w:val="none" w:sz="0" w:space="0" w:color="auto"/>
                                                                                    <w:right w:val="none" w:sz="0" w:space="0" w:color="auto"/>
                                                                                  </w:divBdr>
                                                                                  <w:divsChild>
                                                                                    <w:div w:id="211772636">
                                                                                      <w:marLeft w:val="0"/>
                                                                                      <w:marRight w:val="0"/>
                                                                                      <w:marTop w:val="0"/>
                                                                                      <w:marBottom w:val="0"/>
                                                                                      <w:divBdr>
                                                                                        <w:top w:val="none" w:sz="0" w:space="0" w:color="auto"/>
                                                                                        <w:left w:val="none" w:sz="0" w:space="0" w:color="auto"/>
                                                                                        <w:bottom w:val="none" w:sz="0" w:space="0" w:color="auto"/>
                                                                                        <w:right w:val="none" w:sz="0" w:space="0" w:color="auto"/>
                                                                                      </w:divBdr>
                                                                                      <w:divsChild>
                                                                                        <w:div w:id="1159687556">
                                                                                          <w:marLeft w:val="0"/>
                                                                                          <w:marRight w:val="0"/>
                                                                                          <w:marTop w:val="0"/>
                                                                                          <w:marBottom w:val="0"/>
                                                                                          <w:divBdr>
                                                                                            <w:top w:val="none" w:sz="0" w:space="0" w:color="auto"/>
                                                                                            <w:left w:val="none" w:sz="0" w:space="0" w:color="auto"/>
                                                                                            <w:bottom w:val="none" w:sz="0" w:space="0" w:color="auto"/>
                                                                                            <w:right w:val="none" w:sz="0" w:space="0" w:color="auto"/>
                                                                                          </w:divBdr>
                                                                                          <w:divsChild>
                                                                                            <w:div w:id="936867066">
                                                                                              <w:marLeft w:val="0"/>
                                                                                              <w:marRight w:val="0"/>
                                                                                              <w:marTop w:val="0"/>
                                                                                              <w:marBottom w:val="0"/>
                                                                                              <w:divBdr>
                                                                                                <w:top w:val="none" w:sz="0" w:space="0" w:color="auto"/>
                                                                                                <w:left w:val="none" w:sz="0" w:space="0" w:color="auto"/>
                                                                                                <w:bottom w:val="none" w:sz="0" w:space="0" w:color="auto"/>
                                                                                                <w:right w:val="none" w:sz="0" w:space="0" w:color="auto"/>
                                                                                              </w:divBdr>
                                                                                              <w:divsChild>
                                                                                                <w:div w:id="1481269009">
                                                                                                  <w:marLeft w:val="0"/>
                                                                                                  <w:marRight w:val="0"/>
                                                                                                  <w:marTop w:val="0"/>
                                                                                                  <w:marBottom w:val="0"/>
                                                                                                  <w:divBdr>
                                                                                                    <w:top w:val="none" w:sz="0" w:space="0" w:color="auto"/>
                                                                                                    <w:left w:val="none" w:sz="0" w:space="0" w:color="auto"/>
                                                                                                    <w:bottom w:val="none" w:sz="0" w:space="0" w:color="auto"/>
                                                                                                    <w:right w:val="none" w:sz="0" w:space="0" w:color="auto"/>
                                                                                                  </w:divBdr>
                                                                                                  <w:divsChild>
                                                                                                    <w:div w:id="748772404">
                                                                                                      <w:marLeft w:val="0"/>
                                                                                                      <w:marRight w:val="0"/>
                                                                                                      <w:marTop w:val="0"/>
                                                                                                      <w:marBottom w:val="0"/>
                                                                                                      <w:divBdr>
                                                                                                        <w:top w:val="none" w:sz="0" w:space="0" w:color="auto"/>
                                                                                                        <w:left w:val="none" w:sz="0" w:space="0" w:color="auto"/>
                                                                                                        <w:bottom w:val="none" w:sz="0" w:space="0" w:color="auto"/>
                                                                                                        <w:right w:val="none" w:sz="0" w:space="0" w:color="auto"/>
                                                                                                      </w:divBdr>
                                                                                                      <w:divsChild>
                                                                                                        <w:div w:id="919830291">
                                                                                                          <w:marLeft w:val="0"/>
                                                                                                          <w:marRight w:val="0"/>
                                                                                                          <w:marTop w:val="0"/>
                                                                                                          <w:marBottom w:val="0"/>
                                                                                                          <w:divBdr>
                                                                                                            <w:top w:val="none" w:sz="0" w:space="0" w:color="auto"/>
                                                                                                            <w:left w:val="none" w:sz="0" w:space="0" w:color="auto"/>
                                                                                                            <w:bottom w:val="none" w:sz="0" w:space="0" w:color="auto"/>
                                                                                                            <w:right w:val="none" w:sz="0" w:space="0" w:color="auto"/>
                                                                                                          </w:divBdr>
                                                                                                          <w:divsChild>
                                                                                                            <w:div w:id="771315669">
                                                                                                              <w:marLeft w:val="0"/>
                                                                                                              <w:marRight w:val="0"/>
                                                                                                              <w:marTop w:val="0"/>
                                                                                                              <w:marBottom w:val="0"/>
                                                                                                              <w:divBdr>
                                                                                                                <w:top w:val="none" w:sz="0" w:space="0" w:color="auto"/>
                                                                                                                <w:left w:val="none" w:sz="0" w:space="0" w:color="auto"/>
                                                                                                                <w:bottom w:val="none" w:sz="0" w:space="0" w:color="auto"/>
                                                                                                                <w:right w:val="none" w:sz="0" w:space="0" w:color="auto"/>
                                                                                                              </w:divBdr>
                                                                                                              <w:divsChild>
                                                                                                                <w:div w:id="1100374881">
                                                                                                                  <w:marLeft w:val="0"/>
                                                                                                                  <w:marRight w:val="0"/>
                                                                                                                  <w:marTop w:val="0"/>
                                                                                                                  <w:marBottom w:val="0"/>
                                                                                                                  <w:divBdr>
                                                                                                                    <w:top w:val="none" w:sz="0" w:space="0" w:color="auto"/>
                                                                                                                    <w:left w:val="none" w:sz="0" w:space="0" w:color="auto"/>
                                                                                                                    <w:bottom w:val="none" w:sz="0" w:space="0" w:color="auto"/>
                                                                                                                    <w:right w:val="none" w:sz="0" w:space="0" w:color="auto"/>
                                                                                                                  </w:divBdr>
                                                                                                                  <w:divsChild>
                                                                                                                    <w:div w:id="452749134">
                                                                                                                      <w:marLeft w:val="0"/>
                                                                                                                      <w:marRight w:val="0"/>
                                                                                                                      <w:marTop w:val="0"/>
                                                                                                                      <w:marBottom w:val="0"/>
                                                                                                                      <w:divBdr>
                                                                                                                        <w:top w:val="none" w:sz="0" w:space="0" w:color="auto"/>
                                                                                                                        <w:left w:val="none" w:sz="0" w:space="0" w:color="auto"/>
                                                                                                                        <w:bottom w:val="none" w:sz="0" w:space="0" w:color="auto"/>
                                                                                                                        <w:right w:val="none" w:sz="0" w:space="0" w:color="auto"/>
                                                                                                                      </w:divBdr>
                                                                                                                      <w:divsChild>
                                                                                                                        <w:div w:id="1404061048">
                                                                                                                          <w:marLeft w:val="0"/>
                                                                                                                          <w:marRight w:val="0"/>
                                                                                                                          <w:marTop w:val="0"/>
                                                                                                                          <w:marBottom w:val="0"/>
                                                                                                                          <w:divBdr>
                                                                                                                            <w:top w:val="none" w:sz="0" w:space="0" w:color="auto"/>
                                                                                                                            <w:left w:val="none" w:sz="0" w:space="0" w:color="auto"/>
                                                                                                                            <w:bottom w:val="none" w:sz="0" w:space="0" w:color="auto"/>
                                                                                                                            <w:right w:val="none" w:sz="0" w:space="0" w:color="auto"/>
                                                                                                                          </w:divBdr>
                                                                                                                          <w:divsChild>
                                                                                                                            <w:div w:id="200520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1914335">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64486285">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3121969">
      <w:bodyDiv w:val="1"/>
      <w:marLeft w:val="0"/>
      <w:marRight w:val="0"/>
      <w:marTop w:val="0"/>
      <w:marBottom w:val="0"/>
      <w:divBdr>
        <w:top w:val="none" w:sz="0" w:space="0" w:color="auto"/>
        <w:left w:val="none" w:sz="0" w:space="0" w:color="auto"/>
        <w:bottom w:val="none" w:sz="0" w:space="0" w:color="auto"/>
        <w:right w:val="none" w:sz="0" w:space="0" w:color="auto"/>
      </w:divBdr>
      <w:divsChild>
        <w:div w:id="1573152669">
          <w:marLeft w:val="0"/>
          <w:marRight w:val="0"/>
          <w:marTop w:val="0"/>
          <w:marBottom w:val="0"/>
          <w:divBdr>
            <w:top w:val="none" w:sz="0" w:space="0" w:color="auto"/>
            <w:left w:val="none" w:sz="0" w:space="0" w:color="auto"/>
            <w:bottom w:val="none" w:sz="0" w:space="0" w:color="auto"/>
            <w:right w:val="none" w:sz="0" w:space="0" w:color="auto"/>
          </w:divBdr>
          <w:divsChild>
            <w:div w:id="935751774">
              <w:marLeft w:val="0"/>
              <w:marRight w:val="0"/>
              <w:marTop w:val="0"/>
              <w:marBottom w:val="0"/>
              <w:divBdr>
                <w:top w:val="none" w:sz="0" w:space="0" w:color="auto"/>
                <w:left w:val="none" w:sz="0" w:space="0" w:color="auto"/>
                <w:bottom w:val="none" w:sz="0" w:space="0" w:color="auto"/>
                <w:right w:val="none" w:sz="0" w:space="0" w:color="auto"/>
              </w:divBdr>
              <w:divsChild>
                <w:div w:id="1770809082">
                  <w:marLeft w:val="0"/>
                  <w:marRight w:val="0"/>
                  <w:marTop w:val="0"/>
                  <w:marBottom w:val="0"/>
                  <w:divBdr>
                    <w:top w:val="none" w:sz="0" w:space="0" w:color="auto"/>
                    <w:left w:val="none" w:sz="0" w:space="0" w:color="auto"/>
                    <w:bottom w:val="none" w:sz="0" w:space="0" w:color="auto"/>
                    <w:right w:val="none" w:sz="0" w:space="0" w:color="auto"/>
                  </w:divBdr>
                  <w:divsChild>
                    <w:div w:id="2090419334">
                      <w:marLeft w:val="0"/>
                      <w:marRight w:val="0"/>
                      <w:marTop w:val="0"/>
                      <w:marBottom w:val="0"/>
                      <w:divBdr>
                        <w:top w:val="none" w:sz="0" w:space="0" w:color="auto"/>
                        <w:left w:val="none" w:sz="0" w:space="0" w:color="auto"/>
                        <w:bottom w:val="none" w:sz="0" w:space="0" w:color="auto"/>
                        <w:right w:val="none" w:sz="0" w:space="0" w:color="auto"/>
                      </w:divBdr>
                      <w:divsChild>
                        <w:div w:id="57018328">
                          <w:marLeft w:val="0"/>
                          <w:marRight w:val="0"/>
                          <w:marTop w:val="0"/>
                          <w:marBottom w:val="0"/>
                          <w:divBdr>
                            <w:top w:val="none" w:sz="0" w:space="0" w:color="auto"/>
                            <w:left w:val="none" w:sz="0" w:space="0" w:color="auto"/>
                            <w:bottom w:val="none" w:sz="0" w:space="0" w:color="auto"/>
                            <w:right w:val="none" w:sz="0" w:space="0" w:color="auto"/>
                          </w:divBdr>
                          <w:divsChild>
                            <w:div w:id="716247441">
                              <w:marLeft w:val="0"/>
                              <w:marRight w:val="0"/>
                              <w:marTop w:val="0"/>
                              <w:marBottom w:val="0"/>
                              <w:divBdr>
                                <w:top w:val="none" w:sz="0" w:space="0" w:color="auto"/>
                                <w:left w:val="none" w:sz="0" w:space="0" w:color="auto"/>
                                <w:bottom w:val="none" w:sz="0" w:space="0" w:color="auto"/>
                                <w:right w:val="none" w:sz="0" w:space="0" w:color="auto"/>
                              </w:divBdr>
                              <w:divsChild>
                                <w:div w:id="668826213">
                                  <w:marLeft w:val="0"/>
                                  <w:marRight w:val="0"/>
                                  <w:marTop w:val="0"/>
                                  <w:marBottom w:val="0"/>
                                  <w:divBdr>
                                    <w:top w:val="none" w:sz="0" w:space="0" w:color="auto"/>
                                    <w:left w:val="none" w:sz="0" w:space="0" w:color="auto"/>
                                    <w:bottom w:val="none" w:sz="0" w:space="0" w:color="auto"/>
                                    <w:right w:val="none" w:sz="0" w:space="0" w:color="auto"/>
                                  </w:divBdr>
                                  <w:divsChild>
                                    <w:div w:id="1690596271">
                                      <w:marLeft w:val="0"/>
                                      <w:marRight w:val="0"/>
                                      <w:marTop w:val="0"/>
                                      <w:marBottom w:val="0"/>
                                      <w:divBdr>
                                        <w:top w:val="none" w:sz="0" w:space="0" w:color="auto"/>
                                        <w:left w:val="none" w:sz="0" w:space="0" w:color="auto"/>
                                        <w:bottom w:val="none" w:sz="0" w:space="0" w:color="auto"/>
                                        <w:right w:val="none" w:sz="0" w:space="0" w:color="auto"/>
                                      </w:divBdr>
                                      <w:divsChild>
                                        <w:div w:id="1422024126">
                                          <w:marLeft w:val="0"/>
                                          <w:marRight w:val="0"/>
                                          <w:marTop w:val="0"/>
                                          <w:marBottom w:val="0"/>
                                          <w:divBdr>
                                            <w:top w:val="none" w:sz="0" w:space="0" w:color="auto"/>
                                            <w:left w:val="none" w:sz="0" w:space="0" w:color="auto"/>
                                            <w:bottom w:val="none" w:sz="0" w:space="0" w:color="auto"/>
                                            <w:right w:val="none" w:sz="0" w:space="0" w:color="auto"/>
                                          </w:divBdr>
                                          <w:divsChild>
                                            <w:div w:id="1662193711">
                                              <w:marLeft w:val="0"/>
                                              <w:marRight w:val="0"/>
                                              <w:marTop w:val="0"/>
                                              <w:marBottom w:val="0"/>
                                              <w:divBdr>
                                                <w:top w:val="none" w:sz="0" w:space="0" w:color="auto"/>
                                                <w:left w:val="none" w:sz="0" w:space="0" w:color="auto"/>
                                                <w:bottom w:val="none" w:sz="0" w:space="0" w:color="auto"/>
                                                <w:right w:val="none" w:sz="0" w:space="0" w:color="auto"/>
                                              </w:divBdr>
                                              <w:divsChild>
                                                <w:div w:id="539707823">
                                                  <w:marLeft w:val="0"/>
                                                  <w:marRight w:val="0"/>
                                                  <w:marTop w:val="0"/>
                                                  <w:marBottom w:val="0"/>
                                                  <w:divBdr>
                                                    <w:top w:val="none" w:sz="0" w:space="0" w:color="auto"/>
                                                    <w:left w:val="none" w:sz="0" w:space="0" w:color="auto"/>
                                                    <w:bottom w:val="none" w:sz="0" w:space="0" w:color="auto"/>
                                                    <w:right w:val="none" w:sz="0" w:space="0" w:color="auto"/>
                                                  </w:divBdr>
                                                  <w:divsChild>
                                                    <w:div w:id="1013799232">
                                                      <w:marLeft w:val="0"/>
                                                      <w:marRight w:val="0"/>
                                                      <w:marTop w:val="0"/>
                                                      <w:marBottom w:val="0"/>
                                                      <w:divBdr>
                                                        <w:top w:val="none" w:sz="0" w:space="0" w:color="auto"/>
                                                        <w:left w:val="none" w:sz="0" w:space="0" w:color="auto"/>
                                                        <w:bottom w:val="none" w:sz="0" w:space="0" w:color="auto"/>
                                                        <w:right w:val="none" w:sz="0" w:space="0" w:color="auto"/>
                                                      </w:divBdr>
                                                      <w:divsChild>
                                                        <w:div w:id="579632015">
                                                          <w:marLeft w:val="0"/>
                                                          <w:marRight w:val="0"/>
                                                          <w:marTop w:val="0"/>
                                                          <w:marBottom w:val="0"/>
                                                          <w:divBdr>
                                                            <w:top w:val="none" w:sz="0" w:space="0" w:color="auto"/>
                                                            <w:left w:val="none" w:sz="0" w:space="0" w:color="auto"/>
                                                            <w:bottom w:val="none" w:sz="0" w:space="0" w:color="auto"/>
                                                            <w:right w:val="none" w:sz="0" w:space="0" w:color="auto"/>
                                                          </w:divBdr>
                                                          <w:divsChild>
                                                            <w:div w:id="891620524">
                                                              <w:marLeft w:val="0"/>
                                                              <w:marRight w:val="0"/>
                                                              <w:marTop w:val="0"/>
                                                              <w:marBottom w:val="0"/>
                                                              <w:divBdr>
                                                                <w:top w:val="none" w:sz="0" w:space="0" w:color="auto"/>
                                                                <w:left w:val="none" w:sz="0" w:space="0" w:color="auto"/>
                                                                <w:bottom w:val="none" w:sz="0" w:space="0" w:color="auto"/>
                                                                <w:right w:val="none" w:sz="0" w:space="0" w:color="auto"/>
                                                              </w:divBdr>
                                                              <w:divsChild>
                                                                <w:div w:id="657422125">
                                                                  <w:marLeft w:val="0"/>
                                                                  <w:marRight w:val="0"/>
                                                                  <w:marTop w:val="0"/>
                                                                  <w:marBottom w:val="0"/>
                                                                  <w:divBdr>
                                                                    <w:top w:val="none" w:sz="0" w:space="0" w:color="auto"/>
                                                                    <w:left w:val="none" w:sz="0" w:space="0" w:color="auto"/>
                                                                    <w:bottom w:val="none" w:sz="0" w:space="0" w:color="auto"/>
                                                                    <w:right w:val="none" w:sz="0" w:space="0" w:color="auto"/>
                                                                  </w:divBdr>
                                                                  <w:divsChild>
                                                                    <w:div w:id="1226792634">
                                                                      <w:marLeft w:val="0"/>
                                                                      <w:marRight w:val="0"/>
                                                                      <w:marTop w:val="0"/>
                                                                      <w:marBottom w:val="0"/>
                                                                      <w:divBdr>
                                                                        <w:top w:val="none" w:sz="0" w:space="0" w:color="auto"/>
                                                                        <w:left w:val="none" w:sz="0" w:space="0" w:color="auto"/>
                                                                        <w:bottom w:val="none" w:sz="0" w:space="0" w:color="auto"/>
                                                                        <w:right w:val="none" w:sz="0" w:space="0" w:color="auto"/>
                                                                      </w:divBdr>
                                                                      <w:divsChild>
                                                                        <w:div w:id="1193766421">
                                                                          <w:marLeft w:val="0"/>
                                                                          <w:marRight w:val="0"/>
                                                                          <w:marTop w:val="0"/>
                                                                          <w:marBottom w:val="0"/>
                                                                          <w:divBdr>
                                                                            <w:top w:val="none" w:sz="0" w:space="0" w:color="auto"/>
                                                                            <w:left w:val="none" w:sz="0" w:space="0" w:color="auto"/>
                                                                            <w:bottom w:val="none" w:sz="0" w:space="0" w:color="auto"/>
                                                                            <w:right w:val="none" w:sz="0" w:space="0" w:color="auto"/>
                                                                          </w:divBdr>
                                                                          <w:divsChild>
                                                                            <w:div w:id="1228491179">
                                                                              <w:marLeft w:val="0"/>
                                                                              <w:marRight w:val="0"/>
                                                                              <w:marTop w:val="0"/>
                                                                              <w:marBottom w:val="0"/>
                                                                              <w:divBdr>
                                                                                <w:top w:val="none" w:sz="0" w:space="0" w:color="auto"/>
                                                                                <w:left w:val="none" w:sz="0" w:space="0" w:color="auto"/>
                                                                                <w:bottom w:val="none" w:sz="0" w:space="0" w:color="auto"/>
                                                                                <w:right w:val="none" w:sz="0" w:space="0" w:color="auto"/>
                                                                              </w:divBdr>
                                                                              <w:divsChild>
                                                                                <w:div w:id="1288127591">
                                                                                  <w:marLeft w:val="0"/>
                                                                                  <w:marRight w:val="0"/>
                                                                                  <w:marTop w:val="0"/>
                                                                                  <w:marBottom w:val="0"/>
                                                                                  <w:divBdr>
                                                                                    <w:top w:val="none" w:sz="0" w:space="0" w:color="auto"/>
                                                                                    <w:left w:val="none" w:sz="0" w:space="0" w:color="auto"/>
                                                                                    <w:bottom w:val="none" w:sz="0" w:space="0" w:color="auto"/>
                                                                                    <w:right w:val="none" w:sz="0" w:space="0" w:color="auto"/>
                                                                                  </w:divBdr>
                                                                                  <w:divsChild>
                                                                                    <w:div w:id="216671400">
                                                                                      <w:marLeft w:val="0"/>
                                                                                      <w:marRight w:val="0"/>
                                                                                      <w:marTop w:val="0"/>
                                                                                      <w:marBottom w:val="0"/>
                                                                                      <w:divBdr>
                                                                                        <w:top w:val="none" w:sz="0" w:space="0" w:color="auto"/>
                                                                                        <w:left w:val="none" w:sz="0" w:space="0" w:color="auto"/>
                                                                                        <w:bottom w:val="none" w:sz="0" w:space="0" w:color="auto"/>
                                                                                        <w:right w:val="none" w:sz="0" w:space="0" w:color="auto"/>
                                                                                      </w:divBdr>
                                                                                      <w:divsChild>
                                                                                        <w:div w:id="433208408">
                                                                                          <w:marLeft w:val="0"/>
                                                                                          <w:marRight w:val="0"/>
                                                                                          <w:marTop w:val="0"/>
                                                                                          <w:marBottom w:val="0"/>
                                                                                          <w:divBdr>
                                                                                            <w:top w:val="none" w:sz="0" w:space="0" w:color="auto"/>
                                                                                            <w:left w:val="none" w:sz="0" w:space="0" w:color="auto"/>
                                                                                            <w:bottom w:val="none" w:sz="0" w:space="0" w:color="auto"/>
                                                                                            <w:right w:val="none" w:sz="0" w:space="0" w:color="auto"/>
                                                                                          </w:divBdr>
                                                                                          <w:divsChild>
                                                                                            <w:div w:id="712342194">
                                                                                              <w:marLeft w:val="0"/>
                                                                                              <w:marRight w:val="0"/>
                                                                                              <w:marTop w:val="0"/>
                                                                                              <w:marBottom w:val="0"/>
                                                                                              <w:divBdr>
                                                                                                <w:top w:val="none" w:sz="0" w:space="0" w:color="auto"/>
                                                                                                <w:left w:val="none" w:sz="0" w:space="0" w:color="auto"/>
                                                                                                <w:bottom w:val="none" w:sz="0" w:space="0" w:color="auto"/>
                                                                                                <w:right w:val="none" w:sz="0" w:space="0" w:color="auto"/>
                                                                                              </w:divBdr>
                                                                                              <w:divsChild>
                                                                                                <w:div w:id="127863910">
                                                                                                  <w:marLeft w:val="0"/>
                                                                                                  <w:marRight w:val="0"/>
                                                                                                  <w:marTop w:val="0"/>
                                                                                                  <w:marBottom w:val="0"/>
                                                                                                  <w:divBdr>
                                                                                                    <w:top w:val="none" w:sz="0" w:space="0" w:color="auto"/>
                                                                                                    <w:left w:val="none" w:sz="0" w:space="0" w:color="auto"/>
                                                                                                    <w:bottom w:val="none" w:sz="0" w:space="0" w:color="auto"/>
                                                                                                    <w:right w:val="none" w:sz="0" w:space="0" w:color="auto"/>
                                                                                                  </w:divBdr>
                                                                                                  <w:divsChild>
                                                                                                    <w:div w:id="631521111">
                                                                                                      <w:marLeft w:val="0"/>
                                                                                                      <w:marRight w:val="0"/>
                                                                                                      <w:marTop w:val="0"/>
                                                                                                      <w:marBottom w:val="0"/>
                                                                                                      <w:divBdr>
                                                                                                        <w:top w:val="none" w:sz="0" w:space="0" w:color="auto"/>
                                                                                                        <w:left w:val="none" w:sz="0" w:space="0" w:color="auto"/>
                                                                                                        <w:bottom w:val="none" w:sz="0" w:space="0" w:color="auto"/>
                                                                                                        <w:right w:val="none" w:sz="0" w:space="0" w:color="auto"/>
                                                                                                      </w:divBdr>
                                                                                                      <w:divsChild>
                                                                                                        <w:div w:id="509176814">
                                                                                                          <w:marLeft w:val="0"/>
                                                                                                          <w:marRight w:val="0"/>
                                                                                                          <w:marTop w:val="0"/>
                                                                                                          <w:marBottom w:val="0"/>
                                                                                                          <w:divBdr>
                                                                                                            <w:top w:val="none" w:sz="0" w:space="0" w:color="auto"/>
                                                                                                            <w:left w:val="none" w:sz="0" w:space="0" w:color="auto"/>
                                                                                                            <w:bottom w:val="none" w:sz="0" w:space="0" w:color="auto"/>
                                                                                                            <w:right w:val="none" w:sz="0" w:space="0" w:color="auto"/>
                                                                                                          </w:divBdr>
                                                                                                          <w:divsChild>
                                                                                                            <w:div w:id="1088044664">
                                                                                                              <w:marLeft w:val="0"/>
                                                                                                              <w:marRight w:val="0"/>
                                                                                                              <w:marTop w:val="0"/>
                                                                                                              <w:marBottom w:val="0"/>
                                                                                                              <w:divBdr>
                                                                                                                <w:top w:val="none" w:sz="0" w:space="0" w:color="auto"/>
                                                                                                                <w:left w:val="none" w:sz="0" w:space="0" w:color="auto"/>
                                                                                                                <w:bottom w:val="none" w:sz="0" w:space="0" w:color="auto"/>
                                                                                                                <w:right w:val="none" w:sz="0" w:space="0" w:color="auto"/>
                                                                                                              </w:divBdr>
                                                                                                              <w:divsChild>
                                                                                                                <w:div w:id="1426339041">
                                                                                                                  <w:marLeft w:val="0"/>
                                                                                                                  <w:marRight w:val="0"/>
                                                                                                                  <w:marTop w:val="0"/>
                                                                                                                  <w:marBottom w:val="0"/>
                                                                                                                  <w:divBdr>
                                                                                                                    <w:top w:val="none" w:sz="0" w:space="0" w:color="auto"/>
                                                                                                                    <w:left w:val="none" w:sz="0" w:space="0" w:color="auto"/>
                                                                                                                    <w:bottom w:val="none" w:sz="0" w:space="0" w:color="auto"/>
                                                                                                                    <w:right w:val="none" w:sz="0" w:space="0" w:color="auto"/>
                                                                                                                  </w:divBdr>
                                                                                                                  <w:divsChild>
                                                                                                                    <w:div w:id="16236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33429896">
      <w:bodyDiv w:val="1"/>
      <w:marLeft w:val="0"/>
      <w:marRight w:val="0"/>
      <w:marTop w:val="0"/>
      <w:marBottom w:val="0"/>
      <w:divBdr>
        <w:top w:val="none" w:sz="0" w:space="0" w:color="auto"/>
        <w:left w:val="none" w:sz="0" w:space="0" w:color="auto"/>
        <w:bottom w:val="none" w:sz="0" w:space="0" w:color="auto"/>
        <w:right w:val="none" w:sz="0" w:space="0" w:color="auto"/>
      </w:divBdr>
    </w:div>
    <w:div w:id="784038686">
      <w:bodyDiv w:val="1"/>
      <w:marLeft w:val="0"/>
      <w:marRight w:val="0"/>
      <w:marTop w:val="0"/>
      <w:marBottom w:val="0"/>
      <w:divBdr>
        <w:top w:val="none" w:sz="0" w:space="0" w:color="auto"/>
        <w:left w:val="none" w:sz="0" w:space="0" w:color="auto"/>
        <w:bottom w:val="none" w:sz="0" w:space="0" w:color="auto"/>
        <w:right w:val="none" w:sz="0" w:space="0" w:color="auto"/>
      </w:divBdr>
      <w:divsChild>
        <w:div w:id="612057317">
          <w:marLeft w:val="0"/>
          <w:marRight w:val="0"/>
          <w:marTop w:val="0"/>
          <w:marBottom w:val="0"/>
          <w:divBdr>
            <w:top w:val="none" w:sz="0" w:space="0" w:color="auto"/>
            <w:left w:val="none" w:sz="0" w:space="0" w:color="auto"/>
            <w:bottom w:val="none" w:sz="0" w:space="0" w:color="auto"/>
            <w:right w:val="none" w:sz="0" w:space="0" w:color="auto"/>
          </w:divBdr>
          <w:divsChild>
            <w:div w:id="1990285973">
              <w:marLeft w:val="0"/>
              <w:marRight w:val="0"/>
              <w:marTop w:val="0"/>
              <w:marBottom w:val="0"/>
              <w:divBdr>
                <w:top w:val="none" w:sz="0" w:space="0" w:color="auto"/>
                <w:left w:val="none" w:sz="0" w:space="0" w:color="auto"/>
                <w:bottom w:val="none" w:sz="0" w:space="0" w:color="auto"/>
                <w:right w:val="none" w:sz="0" w:space="0" w:color="auto"/>
              </w:divBdr>
              <w:divsChild>
                <w:div w:id="2113238578">
                  <w:marLeft w:val="0"/>
                  <w:marRight w:val="0"/>
                  <w:marTop w:val="0"/>
                  <w:marBottom w:val="0"/>
                  <w:divBdr>
                    <w:top w:val="none" w:sz="0" w:space="0" w:color="auto"/>
                    <w:left w:val="none" w:sz="0" w:space="0" w:color="auto"/>
                    <w:bottom w:val="none" w:sz="0" w:space="0" w:color="auto"/>
                    <w:right w:val="none" w:sz="0" w:space="0" w:color="auto"/>
                  </w:divBdr>
                  <w:divsChild>
                    <w:div w:id="1886521865">
                      <w:marLeft w:val="0"/>
                      <w:marRight w:val="0"/>
                      <w:marTop w:val="0"/>
                      <w:marBottom w:val="0"/>
                      <w:divBdr>
                        <w:top w:val="none" w:sz="0" w:space="0" w:color="auto"/>
                        <w:left w:val="none" w:sz="0" w:space="0" w:color="auto"/>
                        <w:bottom w:val="none" w:sz="0" w:space="0" w:color="auto"/>
                        <w:right w:val="none" w:sz="0" w:space="0" w:color="auto"/>
                      </w:divBdr>
                      <w:divsChild>
                        <w:div w:id="1259562454">
                          <w:marLeft w:val="0"/>
                          <w:marRight w:val="0"/>
                          <w:marTop w:val="0"/>
                          <w:marBottom w:val="0"/>
                          <w:divBdr>
                            <w:top w:val="none" w:sz="0" w:space="0" w:color="auto"/>
                            <w:left w:val="none" w:sz="0" w:space="0" w:color="auto"/>
                            <w:bottom w:val="none" w:sz="0" w:space="0" w:color="auto"/>
                            <w:right w:val="none" w:sz="0" w:space="0" w:color="auto"/>
                          </w:divBdr>
                          <w:divsChild>
                            <w:div w:id="2103060938">
                              <w:marLeft w:val="0"/>
                              <w:marRight w:val="0"/>
                              <w:marTop w:val="0"/>
                              <w:marBottom w:val="0"/>
                              <w:divBdr>
                                <w:top w:val="none" w:sz="0" w:space="0" w:color="auto"/>
                                <w:left w:val="none" w:sz="0" w:space="0" w:color="auto"/>
                                <w:bottom w:val="none" w:sz="0" w:space="0" w:color="auto"/>
                                <w:right w:val="none" w:sz="0" w:space="0" w:color="auto"/>
                              </w:divBdr>
                              <w:divsChild>
                                <w:div w:id="1437209681">
                                  <w:marLeft w:val="0"/>
                                  <w:marRight w:val="0"/>
                                  <w:marTop w:val="0"/>
                                  <w:marBottom w:val="0"/>
                                  <w:divBdr>
                                    <w:top w:val="none" w:sz="0" w:space="0" w:color="auto"/>
                                    <w:left w:val="none" w:sz="0" w:space="0" w:color="auto"/>
                                    <w:bottom w:val="none" w:sz="0" w:space="0" w:color="auto"/>
                                    <w:right w:val="none" w:sz="0" w:space="0" w:color="auto"/>
                                  </w:divBdr>
                                  <w:divsChild>
                                    <w:div w:id="86851227">
                                      <w:marLeft w:val="0"/>
                                      <w:marRight w:val="0"/>
                                      <w:marTop w:val="0"/>
                                      <w:marBottom w:val="0"/>
                                      <w:divBdr>
                                        <w:top w:val="none" w:sz="0" w:space="0" w:color="auto"/>
                                        <w:left w:val="none" w:sz="0" w:space="0" w:color="auto"/>
                                        <w:bottom w:val="none" w:sz="0" w:space="0" w:color="auto"/>
                                        <w:right w:val="none" w:sz="0" w:space="0" w:color="auto"/>
                                      </w:divBdr>
                                      <w:divsChild>
                                        <w:div w:id="925768062">
                                          <w:marLeft w:val="0"/>
                                          <w:marRight w:val="0"/>
                                          <w:marTop w:val="0"/>
                                          <w:marBottom w:val="0"/>
                                          <w:divBdr>
                                            <w:top w:val="none" w:sz="0" w:space="0" w:color="auto"/>
                                            <w:left w:val="none" w:sz="0" w:space="0" w:color="auto"/>
                                            <w:bottom w:val="none" w:sz="0" w:space="0" w:color="auto"/>
                                            <w:right w:val="none" w:sz="0" w:space="0" w:color="auto"/>
                                          </w:divBdr>
                                          <w:divsChild>
                                            <w:div w:id="1011879401">
                                              <w:marLeft w:val="0"/>
                                              <w:marRight w:val="0"/>
                                              <w:marTop w:val="0"/>
                                              <w:marBottom w:val="0"/>
                                              <w:divBdr>
                                                <w:top w:val="none" w:sz="0" w:space="0" w:color="auto"/>
                                                <w:left w:val="none" w:sz="0" w:space="0" w:color="auto"/>
                                                <w:bottom w:val="none" w:sz="0" w:space="0" w:color="auto"/>
                                                <w:right w:val="none" w:sz="0" w:space="0" w:color="auto"/>
                                              </w:divBdr>
                                              <w:divsChild>
                                                <w:div w:id="57285532">
                                                  <w:marLeft w:val="0"/>
                                                  <w:marRight w:val="0"/>
                                                  <w:marTop w:val="0"/>
                                                  <w:marBottom w:val="0"/>
                                                  <w:divBdr>
                                                    <w:top w:val="none" w:sz="0" w:space="0" w:color="auto"/>
                                                    <w:left w:val="none" w:sz="0" w:space="0" w:color="auto"/>
                                                    <w:bottom w:val="none" w:sz="0" w:space="0" w:color="auto"/>
                                                    <w:right w:val="none" w:sz="0" w:space="0" w:color="auto"/>
                                                  </w:divBdr>
                                                  <w:divsChild>
                                                    <w:div w:id="981930482">
                                                      <w:marLeft w:val="0"/>
                                                      <w:marRight w:val="0"/>
                                                      <w:marTop w:val="0"/>
                                                      <w:marBottom w:val="0"/>
                                                      <w:divBdr>
                                                        <w:top w:val="none" w:sz="0" w:space="0" w:color="auto"/>
                                                        <w:left w:val="none" w:sz="0" w:space="0" w:color="auto"/>
                                                        <w:bottom w:val="none" w:sz="0" w:space="0" w:color="auto"/>
                                                        <w:right w:val="none" w:sz="0" w:space="0" w:color="auto"/>
                                                      </w:divBdr>
                                                      <w:divsChild>
                                                        <w:div w:id="74015389">
                                                          <w:marLeft w:val="0"/>
                                                          <w:marRight w:val="0"/>
                                                          <w:marTop w:val="0"/>
                                                          <w:marBottom w:val="0"/>
                                                          <w:divBdr>
                                                            <w:top w:val="none" w:sz="0" w:space="0" w:color="auto"/>
                                                            <w:left w:val="none" w:sz="0" w:space="0" w:color="auto"/>
                                                            <w:bottom w:val="none" w:sz="0" w:space="0" w:color="auto"/>
                                                            <w:right w:val="none" w:sz="0" w:space="0" w:color="auto"/>
                                                          </w:divBdr>
                                                          <w:divsChild>
                                                            <w:div w:id="914441017">
                                                              <w:marLeft w:val="0"/>
                                                              <w:marRight w:val="0"/>
                                                              <w:marTop w:val="0"/>
                                                              <w:marBottom w:val="0"/>
                                                              <w:divBdr>
                                                                <w:top w:val="none" w:sz="0" w:space="0" w:color="auto"/>
                                                                <w:left w:val="none" w:sz="0" w:space="0" w:color="auto"/>
                                                                <w:bottom w:val="none" w:sz="0" w:space="0" w:color="auto"/>
                                                                <w:right w:val="none" w:sz="0" w:space="0" w:color="auto"/>
                                                              </w:divBdr>
                                                              <w:divsChild>
                                                                <w:div w:id="242642036">
                                                                  <w:marLeft w:val="0"/>
                                                                  <w:marRight w:val="0"/>
                                                                  <w:marTop w:val="0"/>
                                                                  <w:marBottom w:val="0"/>
                                                                  <w:divBdr>
                                                                    <w:top w:val="none" w:sz="0" w:space="0" w:color="auto"/>
                                                                    <w:left w:val="none" w:sz="0" w:space="0" w:color="auto"/>
                                                                    <w:bottom w:val="none" w:sz="0" w:space="0" w:color="auto"/>
                                                                    <w:right w:val="none" w:sz="0" w:space="0" w:color="auto"/>
                                                                  </w:divBdr>
                                                                  <w:divsChild>
                                                                    <w:div w:id="1096706619">
                                                                      <w:marLeft w:val="0"/>
                                                                      <w:marRight w:val="0"/>
                                                                      <w:marTop w:val="0"/>
                                                                      <w:marBottom w:val="0"/>
                                                                      <w:divBdr>
                                                                        <w:top w:val="none" w:sz="0" w:space="0" w:color="auto"/>
                                                                        <w:left w:val="none" w:sz="0" w:space="0" w:color="auto"/>
                                                                        <w:bottom w:val="none" w:sz="0" w:space="0" w:color="auto"/>
                                                                        <w:right w:val="none" w:sz="0" w:space="0" w:color="auto"/>
                                                                      </w:divBdr>
                                                                      <w:divsChild>
                                                                        <w:div w:id="1920403658">
                                                                          <w:marLeft w:val="0"/>
                                                                          <w:marRight w:val="0"/>
                                                                          <w:marTop w:val="0"/>
                                                                          <w:marBottom w:val="0"/>
                                                                          <w:divBdr>
                                                                            <w:top w:val="none" w:sz="0" w:space="0" w:color="auto"/>
                                                                            <w:left w:val="none" w:sz="0" w:space="0" w:color="auto"/>
                                                                            <w:bottom w:val="none" w:sz="0" w:space="0" w:color="auto"/>
                                                                            <w:right w:val="none" w:sz="0" w:space="0" w:color="auto"/>
                                                                          </w:divBdr>
                                                                          <w:divsChild>
                                                                            <w:div w:id="811561291">
                                                                              <w:marLeft w:val="0"/>
                                                                              <w:marRight w:val="0"/>
                                                                              <w:marTop w:val="0"/>
                                                                              <w:marBottom w:val="0"/>
                                                                              <w:divBdr>
                                                                                <w:top w:val="none" w:sz="0" w:space="0" w:color="auto"/>
                                                                                <w:left w:val="none" w:sz="0" w:space="0" w:color="auto"/>
                                                                                <w:bottom w:val="none" w:sz="0" w:space="0" w:color="auto"/>
                                                                                <w:right w:val="none" w:sz="0" w:space="0" w:color="auto"/>
                                                                              </w:divBdr>
                                                                              <w:divsChild>
                                                                                <w:div w:id="1141576453">
                                                                                  <w:marLeft w:val="0"/>
                                                                                  <w:marRight w:val="0"/>
                                                                                  <w:marTop w:val="0"/>
                                                                                  <w:marBottom w:val="0"/>
                                                                                  <w:divBdr>
                                                                                    <w:top w:val="none" w:sz="0" w:space="0" w:color="auto"/>
                                                                                    <w:left w:val="none" w:sz="0" w:space="0" w:color="auto"/>
                                                                                    <w:bottom w:val="none" w:sz="0" w:space="0" w:color="auto"/>
                                                                                    <w:right w:val="none" w:sz="0" w:space="0" w:color="auto"/>
                                                                                  </w:divBdr>
                                                                                  <w:divsChild>
                                                                                    <w:div w:id="690107421">
                                                                                      <w:marLeft w:val="0"/>
                                                                                      <w:marRight w:val="0"/>
                                                                                      <w:marTop w:val="0"/>
                                                                                      <w:marBottom w:val="0"/>
                                                                                      <w:divBdr>
                                                                                        <w:top w:val="none" w:sz="0" w:space="0" w:color="auto"/>
                                                                                        <w:left w:val="none" w:sz="0" w:space="0" w:color="auto"/>
                                                                                        <w:bottom w:val="none" w:sz="0" w:space="0" w:color="auto"/>
                                                                                        <w:right w:val="none" w:sz="0" w:space="0" w:color="auto"/>
                                                                                      </w:divBdr>
                                                                                      <w:divsChild>
                                                                                        <w:div w:id="1411350404">
                                                                                          <w:marLeft w:val="0"/>
                                                                                          <w:marRight w:val="0"/>
                                                                                          <w:marTop w:val="0"/>
                                                                                          <w:marBottom w:val="0"/>
                                                                                          <w:divBdr>
                                                                                            <w:top w:val="none" w:sz="0" w:space="0" w:color="auto"/>
                                                                                            <w:left w:val="none" w:sz="0" w:space="0" w:color="auto"/>
                                                                                            <w:bottom w:val="none" w:sz="0" w:space="0" w:color="auto"/>
                                                                                            <w:right w:val="none" w:sz="0" w:space="0" w:color="auto"/>
                                                                                          </w:divBdr>
                                                                                          <w:divsChild>
                                                                                            <w:div w:id="1363896650">
                                                                                              <w:marLeft w:val="0"/>
                                                                                              <w:marRight w:val="0"/>
                                                                                              <w:marTop w:val="0"/>
                                                                                              <w:marBottom w:val="0"/>
                                                                                              <w:divBdr>
                                                                                                <w:top w:val="none" w:sz="0" w:space="0" w:color="auto"/>
                                                                                                <w:left w:val="none" w:sz="0" w:space="0" w:color="auto"/>
                                                                                                <w:bottom w:val="none" w:sz="0" w:space="0" w:color="auto"/>
                                                                                                <w:right w:val="none" w:sz="0" w:space="0" w:color="auto"/>
                                                                                              </w:divBdr>
                                                                                              <w:divsChild>
                                                                                                <w:div w:id="490953523">
                                                                                                  <w:marLeft w:val="0"/>
                                                                                                  <w:marRight w:val="0"/>
                                                                                                  <w:marTop w:val="0"/>
                                                                                                  <w:marBottom w:val="0"/>
                                                                                                  <w:divBdr>
                                                                                                    <w:top w:val="none" w:sz="0" w:space="0" w:color="auto"/>
                                                                                                    <w:left w:val="none" w:sz="0" w:space="0" w:color="auto"/>
                                                                                                    <w:bottom w:val="none" w:sz="0" w:space="0" w:color="auto"/>
                                                                                                    <w:right w:val="none" w:sz="0" w:space="0" w:color="auto"/>
                                                                                                  </w:divBdr>
                                                                                                  <w:divsChild>
                                                                                                    <w:div w:id="1219559962">
                                                                                                      <w:marLeft w:val="0"/>
                                                                                                      <w:marRight w:val="0"/>
                                                                                                      <w:marTop w:val="0"/>
                                                                                                      <w:marBottom w:val="0"/>
                                                                                                      <w:divBdr>
                                                                                                        <w:top w:val="none" w:sz="0" w:space="0" w:color="auto"/>
                                                                                                        <w:left w:val="none" w:sz="0" w:space="0" w:color="auto"/>
                                                                                                        <w:bottom w:val="none" w:sz="0" w:space="0" w:color="auto"/>
                                                                                                        <w:right w:val="none" w:sz="0" w:space="0" w:color="auto"/>
                                                                                                      </w:divBdr>
                                                                                                      <w:divsChild>
                                                                                                        <w:div w:id="1148018073">
                                                                                                          <w:marLeft w:val="0"/>
                                                                                                          <w:marRight w:val="0"/>
                                                                                                          <w:marTop w:val="0"/>
                                                                                                          <w:marBottom w:val="0"/>
                                                                                                          <w:divBdr>
                                                                                                            <w:top w:val="none" w:sz="0" w:space="0" w:color="auto"/>
                                                                                                            <w:left w:val="none" w:sz="0" w:space="0" w:color="auto"/>
                                                                                                            <w:bottom w:val="none" w:sz="0" w:space="0" w:color="auto"/>
                                                                                                            <w:right w:val="none" w:sz="0" w:space="0" w:color="auto"/>
                                                                                                          </w:divBdr>
                                                                                                          <w:divsChild>
                                                                                                            <w:div w:id="263266792">
                                                                                                              <w:marLeft w:val="0"/>
                                                                                                              <w:marRight w:val="0"/>
                                                                                                              <w:marTop w:val="0"/>
                                                                                                              <w:marBottom w:val="0"/>
                                                                                                              <w:divBdr>
                                                                                                                <w:top w:val="none" w:sz="0" w:space="0" w:color="auto"/>
                                                                                                                <w:left w:val="none" w:sz="0" w:space="0" w:color="auto"/>
                                                                                                                <w:bottom w:val="none" w:sz="0" w:space="0" w:color="auto"/>
                                                                                                                <w:right w:val="none" w:sz="0" w:space="0" w:color="auto"/>
                                                                                                              </w:divBdr>
                                                                                                              <w:divsChild>
                                                                                                                <w:div w:id="972830974">
                                                                                                                  <w:marLeft w:val="0"/>
                                                                                                                  <w:marRight w:val="0"/>
                                                                                                                  <w:marTop w:val="0"/>
                                                                                                                  <w:marBottom w:val="0"/>
                                                                                                                  <w:divBdr>
                                                                                                                    <w:top w:val="none" w:sz="0" w:space="0" w:color="auto"/>
                                                                                                                    <w:left w:val="none" w:sz="0" w:space="0" w:color="auto"/>
                                                                                                                    <w:bottom w:val="none" w:sz="0" w:space="0" w:color="auto"/>
                                                                                                                    <w:right w:val="none" w:sz="0" w:space="0" w:color="auto"/>
                                                                                                                  </w:divBdr>
                                                                                                                  <w:divsChild>
                                                                                                                    <w:div w:id="1525359219">
                                                                                                                      <w:marLeft w:val="0"/>
                                                                                                                      <w:marRight w:val="0"/>
                                                                                                                      <w:marTop w:val="0"/>
                                                                                                                      <w:marBottom w:val="0"/>
                                                                                                                      <w:divBdr>
                                                                                                                        <w:top w:val="none" w:sz="0" w:space="0" w:color="auto"/>
                                                                                                                        <w:left w:val="none" w:sz="0" w:space="0" w:color="auto"/>
                                                                                                                        <w:bottom w:val="none" w:sz="0" w:space="0" w:color="auto"/>
                                                                                                                        <w:right w:val="none" w:sz="0" w:space="0" w:color="auto"/>
                                                                                                                      </w:divBdr>
                                                                                                                      <w:divsChild>
                                                                                                                        <w:div w:id="217789406">
                                                                                                                          <w:marLeft w:val="0"/>
                                                                                                                          <w:marRight w:val="0"/>
                                                                                                                          <w:marTop w:val="0"/>
                                                                                                                          <w:marBottom w:val="0"/>
                                                                                                                          <w:divBdr>
                                                                                                                            <w:top w:val="none" w:sz="0" w:space="0" w:color="auto"/>
                                                                                                                            <w:left w:val="none" w:sz="0" w:space="0" w:color="auto"/>
                                                                                                                            <w:bottom w:val="none" w:sz="0" w:space="0" w:color="auto"/>
                                                                                                                            <w:right w:val="none" w:sz="0" w:space="0" w:color="auto"/>
                                                                                                                          </w:divBdr>
                                                                                                                          <w:divsChild>
                                                                                                                            <w:div w:id="12031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42935767">
      <w:bodyDiv w:val="1"/>
      <w:marLeft w:val="0"/>
      <w:marRight w:val="0"/>
      <w:marTop w:val="0"/>
      <w:marBottom w:val="0"/>
      <w:divBdr>
        <w:top w:val="none" w:sz="0" w:space="0" w:color="auto"/>
        <w:left w:val="none" w:sz="0" w:space="0" w:color="auto"/>
        <w:bottom w:val="none" w:sz="0" w:space="0" w:color="auto"/>
        <w:right w:val="none" w:sz="0" w:space="0" w:color="auto"/>
      </w:divBdr>
      <w:divsChild>
        <w:div w:id="1141456111">
          <w:marLeft w:val="0"/>
          <w:marRight w:val="0"/>
          <w:marTop w:val="0"/>
          <w:marBottom w:val="0"/>
          <w:divBdr>
            <w:top w:val="none" w:sz="0" w:space="0" w:color="auto"/>
            <w:left w:val="none" w:sz="0" w:space="0" w:color="auto"/>
            <w:bottom w:val="none" w:sz="0" w:space="0" w:color="auto"/>
            <w:right w:val="none" w:sz="0" w:space="0" w:color="auto"/>
          </w:divBdr>
          <w:divsChild>
            <w:div w:id="1639260417">
              <w:marLeft w:val="0"/>
              <w:marRight w:val="0"/>
              <w:marTop w:val="0"/>
              <w:marBottom w:val="0"/>
              <w:divBdr>
                <w:top w:val="none" w:sz="0" w:space="0" w:color="auto"/>
                <w:left w:val="none" w:sz="0" w:space="0" w:color="auto"/>
                <w:bottom w:val="none" w:sz="0" w:space="0" w:color="auto"/>
                <w:right w:val="none" w:sz="0" w:space="0" w:color="auto"/>
              </w:divBdr>
              <w:divsChild>
                <w:div w:id="1366058521">
                  <w:marLeft w:val="0"/>
                  <w:marRight w:val="0"/>
                  <w:marTop w:val="0"/>
                  <w:marBottom w:val="0"/>
                  <w:divBdr>
                    <w:top w:val="none" w:sz="0" w:space="0" w:color="auto"/>
                    <w:left w:val="none" w:sz="0" w:space="0" w:color="auto"/>
                    <w:bottom w:val="none" w:sz="0" w:space="0" w:color="auto"/>
                    <w:right w:val="none" w:sz="0" w:space="0" w:color="auto"/>
                  </w:divBdr>
                  <w:divsChild>
                    <w:div w:id="1190680321">
                      <w:marLeft w:val="0"/>
                      <w:marRight w:val="0"/>
                      <w:marTop w:val="0"/>
                      <w:marBottom w:val="0"/>
                      <w:divBdr>
                        <w:top w:val="none" w:sz="0" w:space="0" w:color="auto"/>
                        <w:left w:val="none" w:sz="0" w:space="0" w:color="auto"/>
                        <w:bottom w:val="none" w:sz="0" w:space="0" w:color="auto"/>
                        <w:right w:val="none" w:sz="0" w:space="0" w:color="auto"/>
                      </w:divBdr>
                      <w:divsChild>
                        <w:div w:id="441191650">
                          <w:marLeft w:val="0"/>
                          <w:marRight w:val="0"/>
                          <w:marTop w:val="0"/>
                          <w:marBottom w:val="0"/>
                          <w:divBdr>
                            <w:top w:val="none" w:sz="0" w:space="0" w:color="auto"/>
                            <w:left w:val="none" w:sz="0" w:space="0" w:color="auto"/>
                            <w:bottom w:val="none" w:sz="0" w:space="0" w:color="auto"/>
                            <w:right w:val="none" w:sz="0" w:space="0" w:color="auto"/>
                          </w:divBdr>
                          <w:divsChild>
                            <w:div w:id="513543016">
                              <w:marLeft w:val="0"/>
                              <w:marRight w:val="0"/>
                              <w:marTop w:val="0"/>
                              <w:marBottom w:val="0"/>
                              <w:divBdr>
                                <w:top w:val="none" w:sz="0" w:space="0" w:color="auto"/>
                                <w:left w:val="none" w:sz="0" w:space="0" w:color="auto"/>
                                <w:bottom w:val="none" w:sz="0" w:space="0" w:color="auto"/>
                                <w:right w:val="none" w:sz="0" w:space="0" w:color="auto"/>
                              </w:divBdr>
                              <w:divsChild>
                                <w:div w:id="1975022554">
                                  <w:marLeft w:val="0"/>
                                  <w:marRight w:val="0"/>
                                  <w:marTop w:val="0"/>
                                  <w:marBottom w:val="0"/>
                                  <w:divBdr>
                                    <w:top w:val="none" w:sz="0" w:space="0" w:color="auto"/>
                                    <w:left w:val="none" w:sz="0" w:space="0" w:color="auto"/>
                                    <w:bottom w:val="none" w:sz="0" w:space="0" w:color="auto"/>
                                    <w:right w:val="none" w:sz="0" w:space="0" w:color="auto"/>
                                  </w:divBdr>
                                  <w:divsChild>
                                    <w:div w:id="549613422">
                                      <w:marLeft w:val="0"/>
                                      <w:marRight w:val="0"/>
                                      <w:marTop w:val="0"/>
                                      <w:marBottom w:val="0"/>
                                      <w:divBdr>
                                        <w:top w:val="none" w:sz="0" w:space="0" w:color="auto"/>
                                        <w:left w:val="none" w:sz="0" w:space="0" w:color="auto"/>
                                        <w:bottom w:val="none" w:sz="0" w:space="0" w:color="auto"/>
                                        <w:right w:val="none" w:sz="0" w:space="0" w:color="auto"/>
                                      </w:divBdr>
                                      <w:divsChild>
                                        <w:div w:id="1994676331">
                                          <w:marLeft w:val="0"/>
                                          <w:marRight w:val="0"/>
                                          <w:marTop w:val="0"/>
                                          <w:marBottom w:val="0"/>
                                          <w:divBdr>
                                            <w:top w:val="none" w:sz="0" w:space="0" w:color="auto"/>
                                            <w:left w:val="none" w:sz="0" w:space="0" w:color="auto"/>
                                            <w:bottom w:val="none" w:sz="0" w:space="0" w:color="auto"/>
                                            <w:right w:val="none" w:sz="0" w:space="0" w:color="auto"/>
                                          </w:divBdr>
                                          <w:divsChild>
                                            <w:div w:id="845554286">
                                              <w:marLeft w:val="0"/>
                                              <w:marRight w:val="0"/>
                                              <w:marTop w:val="0"/>
                                              <w:marBottom w:val="0"/>
                                              <w:divBdr>
                                                <w:top w:val="none" w:sz="0" w:space="0" w:color="auto"/>
                                                <w:left w:val="none" w:sz="0" w:space="0" w:color="auto"/>
                                                <w:bottom w:val="none" w:sz="0" w:space="0" w:color="auto"/>
                                                <w:right w:val="none" w:sz="0" w:space="0" w:color="auto"/>
                                              </w:divBdr>
                                              <w:divsChild>
                                                <w:div w:id="1060254328">
                                                  <w:marLeft w:val="0"/>
                                                  <w:marRight w:val="0"/>
                                                  <w:marTop w:val="0"/>
                                                  <w:marBottom w:val="0"/>
                                                  <w:divBdr>
                                                    <w:top w:val="none" w:sz="0" w:space="0" w:color="auto"/>
                                                    <w:left w:val="none" w:sz="0" w:space="0" w:color="auto"/>
                                                    <w:bottom w:val="none" w:sz="0" w:space="0" w:color="auto"/>
                                                    <w:right w:val="none" w:sz="0" w:space="0" w:color="auto"/>
                                                  </w:divBdr>
                                                  <w:divsChild>
                                                    <w:div w:id="982276894">
                                                      <w:marLeft w:val="0"/>
                                                      <w:marRight w:val="0"/>
                                                      <w:marTop w:val="0"/>
                                                      <w:marBottom w:val="0"/>
                                                      <w:divBdr>
                                                        <w:top w:val="none" w:sz="0" w:space="0" w:color="auto"/>
                                                        <w:left w:val="none" w:sz="0" w:space="0" w:color="auto"/>
                                                        <w:bottom w:val="none" w:sz="0" w:space="0" w:color="auto"/>
                                                        <w:right w:val="none" w:sz="0" w:space="0" w:color="auto"/>
                                                      </w:divBdr>
                                                      <w:divsChild>
                                                        <w:div w:id="238103383">
                                                          <w:marLeft w:val="0"/>
                                                          <w:marRight w:val="0"/>
                                                          <w:marTop w:val="0"/>
                                                          <w:marBottom w:val="0"/>
                                                          <w:divBdr>
                                                            <w:top w:val="none" w:sz="0" w:space="0" w:color="auto"/>
                                                            <w:left w:val="none" w:sz="0" w:space="0" w:color="auto"/>
                                                            <w:bottom w:val="none" w:sz="0" w:space="0" w:color="auto"/>
                                                            <w:right w:val="none" w:sz="0" w:space="0" w:color="auto"/>
                                                          </w:divBdr>
                                                          <w:divsChild>
                                                            <w:div w:id="1984116090">
                                                              <w:marLeft w:val="0"/>
                                                              <w:marRight w:val="0"/>
                                                              <w:marTop w:val="0"/>
                                                              <w:marBottom w:val="0"/>
                                                              <w:divBdr>
                                                                <w:top w:val="none" w:sz="0" w:space="0" w:color="auto"/>
                                                                <w:left w:val="none" w:sz="0" w:space="0" w:color="auto"/>
                                                                <w:bottom w:val="none" w:sz="0" w:space="0" w:color="auto"/>
                                                                <w:right w:val="none" w:sz="0" w:space="0" w:color="auto"/>
                                                              </w:divBdr>
                                                              <w:divsChild>
                                                                <w:div w:id="433406166">
                                                                  <w:marLeft w:val="0"/>
                                                                  <w:marRight w:val="0"/>
                                                                  <w:marTop w:val="0"/>
                                                                  <w:marBottom w:val="0"/>
                                                                  <w:divBdr>
                                                                    <w:top w:val="none" w:sz="0" w:space="0" w:color="auto"/>
                                                                    <w:left w:val="none" w:sz="0" w:space="0" w:color="auto"/>
                                                                    <w:bottom w:val="none" w:sz="0" w:space="0" w:color="auto"/>
                                                                    <w:right w:val="none" w:sz="0" w:space="0" w:color="auto"/>
                                                                  </w:divBdr>
                                                                  <w:divsChild>
                                                                    <w:div w:id="572862244">
                                                                      <w:marLeft w:val="0"/>
                                                                      <w:marRight w:val="0"/>
                                                                      <w:marTop w:val="0"/>
                                                                      <w:marBottom w:val="0"/>
                                                                      <w:divBdr>
                                                                        <w:top w:val="none" w:sz="0" w:space="0" w:color="auto"/>
                                                                        <w:left w:val="none" w:sz="0" w:space="0" w:color="auto"/>
                                                                        <w:bottom w:val="none" w:sz="0" w:space="0" w:color="auto"/>
                                                                        <w:right w:val="none" w:sz="0" w:space="0" w:color="auto"/>
                                                                      </w:divBdr>
                                                                      <w:divsChild>
                                                                        <w:div w:id="105467670">
                                                                          <w:marLeft w:val="0"/>
                                                                          <w:marRight w:val="0"/>
                                                                          <w:marTop w:val="0"/>
                                                                          <w:marBottom w:val="0"/>
                                                                          <w:divBdr>
                                                                            <w:top w:val="none" w:sz="0" w:space="0" w:color="auto"/>
                                                                            <w:left w:val="none" w:sz="0" w:space="0" w:color="auto"/>
                                                                            <w:bottom w:val="none" w:sz="0" w:space="0" w:color="auto"/>
                                                                            <w:right w:val="none" w:sz="0" w:space="0" w:color="auto"/>
                                                                          </w:divBdr>
                                                                          <w:divsChild>
                                                                            <w:div w:id="1629361420">
                                                                              <w:marLeft w:val="0"/>
                                                                              <w:marRight w:val="0"/>
                                                                              <w:marTop w:val="0"/>
                                                                              <w:marBottom w:val="0"/>
                                                                              <w:divBdr>
                                                                                <w:top w:val="none" w:sz="0" w:space="0" w:color="auto"/>
                                                                                <w:left w:val="none" w:sz="0" w:space="0" w:color="auto"/>
                                                                                <w:bottom w:val="none" w:sz="0" w:space="0" w:color="auto"/>
                                                                                <w:right w:val="none" w:sz="0" w:space="0" w:color="auto"/>
                                                                              </w:divBdr>
                                                                              <w:divsChild>
                                                                                <w:div w:id="814444774">
                                                                                  <w:marLeft w:val="0"/>
                                                                                  <w:marRight w:val="0"/>
                                                                                  <w:marTop w:val="0"/>
                                                                                  <w:marBottom w:val="0"/>
                                                                                  <w:divBdr>
                                                                                    <w:top w:val="none" w:sz="0" w:space="0" w:color="auto"/>
                                                                                    <w:left w:val="none" w:sz="0" w:space="0" w:color="auto"/>
                                                                                    <w:bottom w:val="none" w:sz="0" w:space="0" w:color="auto"/>
                                                                                    <w:right w:val="none" w:sz="0" w:space="0" w:color="auto"/>
                                                                                  </w:divBdr>
                                                                                  <w:divsChild>
                                                                                    <w:div w:id="1377436967">
                                                                                      <w:marLeft w:val="0"/>
                                                                                      <w:marRight w:val="0"/>
                                                                                      <w:marTop w:val="0"/>
                                                                                      <w:marBottom w:val="0"/>
                                                                                      <w:divBdr>
                                                                                        <w:top w:val="none" w:sz="0" w:space="0" w:color="auto"/>
                                                                                        <w:left w:val="none" w:sz="0" w:space="0" w:color="auto"/>
                                                                                        <w:bottom w:val="none" w:sz="0" w:space="0" w:color="auto"/>
                                                                                        <w:right w:val="none" w:sz="0" w:space="0" w:color="auto"/>
                                                                                      </w:divBdr>
                                                                                      <w:divsChild>
                                                                                        <w:div w:id="347371377">
                                                                                          <w:marLeft w:val="0"/>
                                                                                          <w:marRight w:val="0"/>
                                                                                          <w:marTop w:val="0"/>
                                                                                          <w:marBottom w:val="0"/>
                                                                                          <w:divBdr>
                                                                                            <w:top w:val="none" w:sz="0" w:space="0" w:color="auto"/>
                                                                                            <w:left w:val="none" w:sz="0" w:space="0" w:color="auto"/>
                                                                                            <w:bottom w:val="none" w:sz="0" w:space="0" w:color="auto"/>
                                                                                            <w:right w:val="none" w:sz="0" w:space="0" w:color="auto"/>
                                                                                          </w:divBdr>
                                                                                          <w:divsChild>
                                                                                            <w:div w:id="1562131514">
                                                                                              <w:marLeft w:val="0"/>
                                                                                              <w:marRight w:val="0"/>
                                                                                              <w:marTop w:val="0"/>
                                                                                              <w:marBottom w:val="0"/>
                                                                                              <w:divBdr>
                                                                                                <w:top w:val="none" w:sz="0" w:space="0" w:color="auto"/>
                                                                                                <w:left w:val="none" w:sz="0" w:space="0" w:color="auto"/>
                                                                                                <w:bottom w:val="none" w:sz="0" w:space="0" w:color="auto"/>
                                                                                                <w:right w:val="none" w:sz="0" w:space="0" w:color="auto"/>
                                                                                              </w:divBdr>
                                                                                              <w:divsChild>
                                                                                                <w:div w:id="1570336691">
                                                                                                  <w:marLeft w:val="0"/>
                                                                                                  <w:marRight w:val="0"/>
                                                                                                  <w:marTop w:val="0"/>
                                                                                                  <w:marBottom w:val="0"/>
                                                                                                  <w:divBdr>
                                                                                                    <w:top w:val="none" w:sz="0" w:space="0" w:color="auto"/>
                                                                                                    <w:left w:val="none" w:sz="0" w:space="0" w:color="auto"/>
                                                                                                    <w:bottom w:val="none" w:sz="0" w:space="0" w:color="auto"/>
                                                                                                    <w:right w:val="none" w:sz="0" w:space="0" w:color="auto"/>
                                                                                                  </w:divBdr>
                                                                                                  <w:divsChild>
                                                                                                    <w:div w:id="1431199820">
                                                                                                      <w:marLeft w:val="0"/>
                                                                                                      <w:marRight w:val="0"/>
                                                                                                      <w:marTop w:val="0"/>
                                                                                                      <w:marBottom w:val="0"/>
                                                                                                      <w:divBdr>
                                                                                                        <w:top w:val="none" w:sz="0" w:space="0" w:color="auto"/>
                                                                                                        <w:left w:val="none" w:sz="0" w:space="0" w:color="auto"/>
                                                                                                        <w:bottom w:val="none" w:sz="0" w:space="0" w:color="auto"/>
                                                                                                        <w:right w:val="none" w:sz="0" w:space="0" w:color="auto"/>
                                                                                                      </w:divBdr>
                                                                                                      <w:divsChild>
                                                                                                        <w:div w:id="1950814201">
                                                                                                          <w:marLeft w:val="0"/>
                                                                                                          <w:marRight w:val="0"/>
                                                                                                          <w:marTop w:val="0"/>
                                                                                                          <w:marBottom w:val="0"/>
                                                                                                          <w:divBdr>
                                                                                                            <w:top w:val="none" w:sz="0" w:space="0" w:color="auto"/>
                                                                                                            <w:left w:val="none" w:sz="0" w:space="0" w:color="auto"/>
                                                                                                            <w:bottom w:val="none" w:sz="0" w:space="0" w:color="auto"/>
                                                                                                            <w:right w:val="none" w:sz="0" w:space="0" w:color="auto"/>
                                                                                                          </w:divBdr>
                                                                                                          <w:divsChild>
                                                                                                            <w:div w:id="416902001">
                                                                                                              <w:marLeft w:val="0"/>
                                                                                                              <w:marRight w:val="0"/>
                                                                                                              <w:marTop w:val="0"/>
                                                                                                              <w:marBottom w:val="0"/>
                                                                                                              <w:divBdr>
                                                                                                                <w:top w:val="none" w:sz="0" w:space="0" w:color="auto"/>
                                                                                                                <w:left w:val="none" w:sz="0" w:space="0" w:color="auto"/>
                                                                                                                <w:bottom w:val="none" w:sz="0" w:space="0" w:color="auto"/>
                                                                                                                <w:right w:val="none" w:sz="0" w:space="0" w:color="auto"/>
                                                                                                              </w:divBdr>
                                                                                                              <w:divsChild>
                                                                                                                <w:div w:id="1507789235">
                                                                                                                  <w:marLeft w:val="0"/>
                                                                                                                  <w:marRight w:val="0"/>
                                                                                                                  <w:marTop w:val="0"/>
                                                                                                                  <w:marBottom w:val="0"/>
                                                                                                                  <w:divBdr>
                                                                                                                    <w:top w:val="none" w:sz="0" w:space="0" w:color="auto"/>
                                                                                                                    <w:left w:val="none" w:sz="0" w:space="0" w:color="auto"/>
                                                                                                                    <w:bottom w:val="none" w:sz="0" w:space="0" w:color="auto"/>
                                                                                                                    <w:right w:val="none" w:sz="0" w:space="0" w:color="auto"/>
                                                                                                                  </w:divBdr>
                                                                                                                  <w:divsChild>
                                                                                                                    <w:div w:id="1721854282">
                                                                                                                      <w:marLeft w:val="0"/>
                                                                                                                      <w:marRight w:val="0"/>
                                                                                                                      <w:marTop w:val="0"/>
                                                                                                                      <w:marBottom w:val="0"/>
                                                                                                                      <w:divBdr>
                                                                                                                        <w:top w:val="none" w:sz="0" w:space="0" w:color="auto"/>
                                                                                                                        <w:left w:val="none" w:sz="0" w:space="0" w:color="auto"/>
                                                                                                                        <w:bottom w:val="none" w:sz="0" w:space="0" w:color="auto"/>
                                                                                                                        <w:right w:val="none" w:sz="0" w:space="0" w:color="auto"/>
                                                                                                                      </w:divBdr>
                                                                                                                      <w:divsChild>
                                                                                                                        <w:div w:id="2015572815">
                                                                                                                          <w:marLeft w:val="0"/>
                                                                                                                          <w:marRight w:val="0"/>
                                                                                                                          <w:marTop w:val="0"/>
                                                                                                                          <w:marBottom w:val="0"/>
                                                                                                                          <w:divBdr>
                                                                                                                            <w:top w:val="none" w:sz="0" w:space="0" w:color="auto"/>
                                                                                                                            <w:left w:val="none" w:sz="0" w:space="0" w:color="auto"/>
                                                                                                                            <w:bottom w:val="none" w:sz="0" w:space="0" w:color="auto"/>
                                                                                                                            <w:right w:val="none" w:sz="0" w:space="0" w:color="auto"/>
                                                                                                                          </w:divBdr>
                                                                                                                          <w:divsChild>
                                                                                                                            <w:div w:id="78689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45753486">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6620915">
      <w:bodyDiv w:val="1"/>
      <w:marLeft w:val="0"/>
      <w:marRight w:val="0"/>
      <w:marTop w:val="0"/>
      <w:marBottom w:val="0"/>
      <w:divBdr>
        <w:top w:val="none" w:sz="0" w:space="0" w:color="auto"/>
        <w:left w:val="none" w:sz="0" w:space="0" w:color="auto"/>
        <w:bottom w:val="none" w:sz="0" w:space="0" w:color="auto"/>
        <w:right w:val="none" w:sz="0" w:space="0" w:color="auto"/>
      </w:divBdr>
      <w:divsChild>
        <w:div w:id="816185989">
          <w:marLeft w:val="0"/>
          <w:marRight w:val="0"/>
          <w:marTop w:val="0"/>
          <w:marBottom w:val="0"/>
          <w:divBdr>
            <w:top w:val="none" w:sz="0" w:space="0" w:color="auto"/>
            <w:left w:val="none" w:sz="0" w:space="0" w:color="auto"/>
            <w:bottom w:val="none" w:sz="0" w:space="0" w:color="auto"/>
            <w:right w:val="none" w:sz="0" w:space="0" w:color="auto"/>
          </w:divBdr>
          <w:divsChild>
            <w:div w:id="234553402">
              <w:marLeft w:val="0"/>
              <w:marRight w:val="0"/>
              <w:marTop w:val="0"/>
              <w:marBottom w:val="0"/>
              <w:divBdr>
                <w:top w:val="none" w:sz="0" w:space="0" w:color="auto"/>
                <w:left w:val="none" w:sz="0" w:space="0" w:color="auto"/>
                <w:bottom w:val="none" w:sz="0" w:space="0" w:color="auto"/>
                <w:right w:val="none" w:sz="0" w:space="0" w:color="auto"/>
              </w:divBdr>
              <w:divsChild>
                <w:div w:id="2050303212">
                  <w:marLeft w:val="0"/>
                  <w:marRight w:val="0"/>
                  <w:marTop w:val="0"/>
                  <w:marBottom w:val="0"/>
                  <w:divBdr>
                    <w:top w:val="none" w:sz="0" w:space="0" w:color="auto"/>
                    <w:left w:val="none" w:sz="0" w:space="0" w:color="auto"/>
                    <w:bottom w:val="none" w:sz="0" w:space="0" w:color="auto"/>
                    <w:right w:val="none" w:sz="0" w:space="0" w:color="auto"/>
                  </w:divBdr>
                  <w:divsChild>
                    <w:div w:id="1265919553">
                      <w:marLeft w:val="0"/>
                      <w:marRight w:val="0"/>
                      <w:marTop w:val="0"/>
                      <w:marBottom w:val="0"/>
                      <w:divBdr>
                        <w:top w:val="none" w:sz="0" w:space="0" w:color="auto"/>
                        <w:left w:val="none" w:sz="0" w:space="0" w:color="auto"/>
                        <w:bottom w:val="none" w:sz="0" w:space="0" w:color="auto"/>
                        <w:right w:val="none" w:sz="0" w:space="0" w:color="auto"/>
                      </w:divBdr>
                      <w:divsChild>
                        <w:div w:id="1908613111">
                          <w:marLeft w:val="0"/>
                          <w:marRight w:val="0"/>
                          <w:marTop w:val="0"/>
                          <w:marBottom w:val="0"/>
                          <w:divBdr>
                            <w:top w:val="none" w:sz="0" w:space="0" w:color="auto"/>
                            <w:left w:val="none" w:sz="0" w:space="0" w:color="auto"/>
                            <w:bottom w:val="none" w:sz="0" w:space="0" w:color="auto"/>
                            <w:right w:val="none" w:sz="0" w:space="0" w:color="auto"/>
                          </w:divBdr>
                          <w:divsChild>
                            <w:div w:id="1450780594">
                              <w:marLeft w:val="0"/>
                              <w:marRight w:val="0"/>
                              <w:marTop w:val="0"/>
                              <w:marBottom w:val="0"/>
                              <w:divBdr>
                                <w:top w:val="none" w:sz="0" w:space="0" w:color="auto"/>
                                <w:left w:val="none" w:sz="0" w:space="0" w:color="auto"/>
                                <w:bottom w:val="none" w:sz="0" w:space="0" w:color="auto"/>
                                <w:right w:val="none" w:sz="0" w:space="0" w:color="auto"/>
                              </w:divBdr>
                              <w:divsChild>
                                <w:div w:id="2102870026">
                                  <w:marLeft w:val="0"/>
                                  <w:marRight w:val="0"/>
                                  <w:marTop w:val="0"/>
                                  <w:marBottom w:val="0"/>
                                  <w:divBdr>
                                    <w:top w:val="none" w:sz="0" w:space="0" w:color="auto"/>
                                    <w:left w:val="none" w:sz="0" w:space="0" w:color="auto"/>
                                    <w:bottom w:val="none" w:sz="0" w:space="0" w:color="auto"/>
                                    <w:right w:val="none" w:sz="0" w:space="0" w:color="auto"/>
                                  </w:divBdr>
                                  <w:divsChild>
                                    <w:div w:id="287664182">
                                      <w:marLeft w:val="0"/>
                                      <w:marRight w:val="0"/>
                                      <w:marTop w:val="0"/>
                                      <w:marBottom w:val="0"/>
                                      <w:divBdr>
                                        <w:top w:val="none" w:sz="0" w:space="0" w:color="auto"/>
                                        <w:left w:val="none" w:sz="0" w:space="0" w:color="auto"/>
                                        <w:bottom w:val="none" w:sz="0" w:space="0" w:color="auto"/>
                                        <w:right w:val="none" w:sz="0" w:space="0" w:color="auto"/>
                                      </w:divBdr>
                                      <w:divsChild>
                                        <w:div w:id="1502695236">
                                          <w:marLeft w:val="0"/>
                                          <w:marRight w:val="0"/>
                                          <w:marTop w:val="0"/>
                                          <w:marBottom w:val="0"/>
                                          <w:divBdr>
                                            <w:top w:val="none" w:sz="0" w:space="0" w:color="auto"/>
                                            <w:left w:val="none" w:sz="0" w:space="0" w:color="auto"/>
                                            <w:bottom w:val="none" w:sz="0" w:space="0" w:color="auto"/>
                                            <w:right w:val="none" w:sz="0" w:space="0" w:color="auto"/>
                                          </w:divBdr>
                                          <w:divsChild>
                                            <w:div w:id="1845822099">
                                              <w:marLeft w:val="0"/>
                                              <w:marRight w:val="0"/>
                                              <w:marTop w:val="0"/>
                                              <w:marBottom w:val="0"/>
                                              <w:divBdr>
                                                <w:top w:val="none" w:sz="0" w:space="0" w:color="auto"/>
                                                <w:left w:val="none" w:sz="0" w:space="0" w:color="auto"/>
                                                <w:bottom w:val="none" w:sz="0" w:space="0" w:color="auto"/>
                                                <w:right w:val="none" w:sz="0" w:space="0" w:color="auto"/>
                                              </w:divBdr>
                                              <w:divsChild>
                                                <w:div w:id="1778745055">
                                                  <w:marLeft w:val="0"/>
                                                  <w:marRight w:val="0"/>
                                                  <w:marTop w:val="0"/>
                                                  <w:marBottom w:val="0"/>
                                                  <w:divBdr>
                                                    <w:top w:val="none" w:sz="0" w:space="0" w:color="auto"/>
                                                    <w:left w:val="none" w:sz="0" w:space="0" w:color="auto"/>
                                                    <w:bottom w:val="none" w:sz="0" w:space="0" w:color="auto"/>
                                                    <w:right w:val="none" w:sz="0" w:space="0" w:color="auto"/>
                                                  </w:divBdr>
                                                  <w:divsChild>
                                                    <w:div w:id="473529175">
                                                      <w:marLeft w:val="0"/>
                                                      <w:marRight w:val="0"/>
                                                      <w:marTop w:val="0"/>
                                                      <w:marBottom w:val="0"/>
                                                      <w:divBdr>
                                                        <w:top w:val="none" w:sz="0" w:space="0" w:color="auto"/>
                                                        <w:left w:val="none" w:sz="0" w:space="0" w:color="auto"/>
                                                        <w:bottom w:val="none" w:sz="0" w:space="0" w:color="auto"/>
                                                        <w:right w:val="none" w:sz="0" w:space="0" w:color="auto"/>
                                                      </w:divBdr>
                                                      <w:divsChild>
                                                        <w:div w:id="1547571272">
                                                          <w:marLeft w:val="0"/>
                                                          <w:marRight w:val="0"/>
                                                          <w:marTop w:val="0"/>
                                                          <w:marBottom w:val="0"/>
                                                          <w:divBdr>
                                                            <w:top w:val="none" w:sz="0" w:space="0" w:color="auto"/>
                                                            <w:left w:val="none" w:sz="0" w:space="0" w:color="auto"/>
                                                            <w:bottom w:val="none" w:sz="0" w:space="0" w:color="auto"/>
                                                            <w:right w:val="none" w:sz="0" w:space="0" w:color="auto"/>
                                                          </w:divBdr>
                                                          <w:divsChild>
                                                            <w:div w:id="1587417115">
                                                              <w:marLeft w:val="0"/>
                                                              <w:marRight w:val="0"/>
                                                              <w:marTop w:val="0"/>
                                                              <w:marBottom w:val="0"/>
                                                              <w:divBdr>
                                                                <w:top w:val="none" w:sz="0" w:space="0" w:color="auto"/>
                                                                <w:left w:val="none" w:sz="0" w:space="0" w:color="auto"/>
                                                                <w:bottom w:val="none" w:sz="0" w:space="0" w:color="auto"/>
                                                                <w:right w:val="none" w:sz="0" w:space="0" w:color="auto"/>
                                                              </w:divBdr>
                                                              <w:divsChild>
                                                                <w:div w:id="1521434494">
                                                                  <w:marLeft w:val="0"/>
                                                                  <w:marRight w:val="0"/>
                                                                  <w:marTop w:val="0"/>
                                                                  <w:marBottom w:val="0"/>
                                                                  <w:divBdr>
                                                                    <w:top w:val="none" w:sz="0" w:space="0" w:color="auto"/>
                                                                    <w:left w:val="none" w:sz="0" w:space="0" w:color="auto"/>
                                                                    <w:bottom w:val="none" w:sz="0" w:space="0" w:color="auto"/>
                                                                    <w:right w:val="none" w:sz="0" w:space="0" w:color="auto"/>
                                                                  </w:divBdr>
                                                                  <w:divsChild>
                                                                    <w:div w:id="457454368">
                                                                      <w:marLeft w:val="0"/>
                                                                      <w:marRight w:val="0"/>
                                                                      <w:marTop w:val="0"/>
                                                                      <w:marBottom w:val="0"/>
                                                                      <w:divBdr>
                                                                        <w:top w:val="none" w:sz="0" w:space="0" w:color="auto"/>
                                                                        <w:left w:val="none" w:sz="0" w:space="0" w:color="auto"/>
                                                                        <w:bottom w:val="none" w:sz="0" w:space="0" w:color="auto"/>
                                                                        <w:right w:val="none" w:sz="0" w:space="0" w:color="auto"/>
                                                                      </w:divBdr>
                                                                      <w:divsChild>
                                                                        <w:div w:id="2141485422">
                                                                          <w:marLeft w:val="0"/>
                                                                          <w:marRight w:val="0"/>
                                                                          <w:marTop w:val="0"/>
                                                                          <w:marBottom w:val="0"/>
                                                                          <w:divBdr>
                                                                            <w:top w:val="none" w:sz="0" w:space="0" w:color="auto"/>
                                                                            <w:left w:val="none" w:sz="0" w:space="0" w:color="auto"/>
                                                                            <w:bottom w:val="none" w:sz="0" w:space="0" w:color="auto"/>
                                                                            <w:right w:val="none" w:sz="0" w:space="0" w:color="auto"/>
                                                                          </w:divBdr>
                                                                          <w:divsChild>
                                                                            <w:div w:id="1552113073">
                                                                              <w:marLeft w:val="0"/>
                                                                              <w:marRight w:val="0"/>
                                                                              <w:marTop w:val="0"/>
                                                                              <w:marBottom w:val="0"/>
                                                                              <w:divBdr>
                                                                                <w:top w:val="none" w:sz="0" w:space="0" w:color="auto"/>
                                                                                <w:left w:val="none" w:sz="0" w:space="0" w:color="auto"/>
                                                                                <w:bottom w:val="none" w:sz="0" w:space="0" w:color="auto"/>
                                                                                <w:right w:val="none" w:sz="0" w:space="0" w:color="auto"/>
                                                                              </w:divBdr>
                                                                              <w:divsChild>
                                                                                <w:div w:id="1812018686">
                                                                                  <w:marLeft w:val="0"/>
                                                                                  <w:marRight w:val="0"/>
                                                                                  <w:marTop w:val="0"/>
                                                                                  <w:marBottom w:val="0"/>
                                                                                  <w:divBdr>
                                                                                    <w:top w:val="none" w:sz="0" w:space="0" w:color="auto"/>
                                                                                    <w:left w:val="none" w:sz="0" w:space="0" w:color="auto"/>
                                                                                    <w:bottom w:val="none" w:sz="0" w:space="0" w:color="auto"/>
                                                                                    <w:right w:val="none" w:sz="0" w:space="0" w:color="auto"/>
                                                                                  </w:divBdr>
                                                                                  <w:divsChild>
                                                                                    <w:div w:id="44306352">
                                                                                      <w:marLeft w:val="0"/>
                                                                                      <w:marRight w:val="0"/>
                                                                                      <w:marTop w:val="0"/>
                                                                                      <w:marBottom w:val="0"/>
                                                                                      <w:divBdr>
                                                                                        <w:top w:val="none" w:sz="0" w:space="0" w:color="auto"/>
                                                                                        <w:left w:val="none" w:sz="0" w:space="0" w:color="auto"/>
                                                                                        <w:bottom w:val="none" w:sz="0" w:space="0" w:color="auto"/>
                                                                                        <w:right w:val="none" w:sz="0" w:space="0" w:color="auto"/>
                                                                                      </w:divBdr>
                                                                                      <w:divsChild>
                                                                                        <w:div w:id="32850515">
                                                                                          <w:marLeft w:val="0"/>
                                                                                          <w:marRight w:val="0"/>
                                                                                          <w:marTop w:val="0"/>
                                                                                          <w:marBottom w:val="0"/>
                                                                                          <w:divBdr>
                                                                                            <w:top w:val="none" w:sz="0" w:space="0" w:color="auto"/>
                                                                                            <w:left w:val="none" w:sz="0" w:space="0" w:color="auto"/>
                                                                                            <w:bottom w:val="none" w:sz="0" w:space="0" w:color="auto"/>
                                                                                            <w:right w:val="none" w:sz="0" w:space="0" w:color="auto"/>
                                                                                          </w:divBdr>
                                                                                          <w:divsChild>
                                                                                            <w:div w:id="219024255">
                                                                                              <w:marLeft w:val="0"/>
                                                                                              <w:marRight w:val="0"/>
                                                                                              <w:marTop w:val="0"/>
                                                                                              <w:marBottom w:val="0"/>
                                                                                              <w:divBdr>
                                                                                                <w:top w:val="none" w:sz="0" w:space="0" w:color="auto"/>
                                                                                                <w:left w:val="none" w:sz="0" w:space="0" w:color="auto"/>
                                                                                                <w:bottom w:val="none" w:sz="0" w:space="0" w:color="auto"/>
                                                                                                <w:right w:val="none" w:sz="0" w:space="0" w:color="auto"/>
                                                                                              </w:divBdr>
                                                                                              <w:divsChild>
                                                                                                <w:div w:id="140317764">
                                                                                                  <w:marLeft w:val="0"/>
                                                                                                  <w:marRight w:val="0"/>
                                                                                                  <w:marTop w:val="0"/>
                                                                                                  <w:marBottom w:val="0"/>
                                                                                                  <w:divBdr>
                                                                                                    <w:top w:val="none" w:sz="0" w:space="0" w:color="auto"/>
                                                                                                    <w:left w:val="none" w:sz="0" w:space="0" w:color="auto"/>
                                                                                                    <w:bottom w:val="none" w:sz="0" w:space="0" w:color="auto"/>
                                                                                                    <w:right w:val="none" w:sz="0" w:space="0" w:color="auto"/>
                                                                                                  </w:divBdr>
                                                                                                  <w:divsChild>
                                                                                                    <w:div w:id="1227767472">
                                                                                                      <w:marLeft w:val="0"/>
                                                                                                      <w:marRight w:val="0"/>
                                                                                                      <w:marTop w:val="0"/>
                                                                                                      <w:marBottom w:val="0"/>
                                                                                                      <w:divBdr>
                                                                                                        <w:top w:val="none" w:sz="0" w:space="0" w:color="auto"/>
                                                                                                        <w:left w:val="none" w:sz="0" w:space="0" w:color="auto"/>
                                                                                                        <w:bottom w:val="none" w:sz="0" w:space="0" w:color="auto"/>
                                                                                                        <w:right w:val="none" w:sz="0" w:space="0" w:color="auto"/>
                                                                                                      </w:divBdr>
                                                                                                      <w:divsChild>
                                                                                                        <w:div w:id="930894919">
                                                                                                          <w:marLeft w:val="0"/>
                                                                                                          <w:marRight w:val="0"/>
                                                                                                          <w:marTop w:val="0"/>
                                                                                                          <w:marBottom w:val="0"/>
                                                                                                          <w:divBdr>
                                                                                                            <w:top w:val="none" w:sz="0" w:space="0" w:color="auto"/>
                                                                                                            <w:left w:val="none" w:sz="0" w:space="0" w:color="auto"/>
                                                                                                            <w:bottom w:val="none" w:sz="0" w:space="0" w:color="auto"/>
                                                                                                            <w:right w:val="none" w:sz="0" w:space="0" w:color="auto"/>
                                                                                                          </w:divBdr>
                                                                                                          <w:divsChild>
                                                                                                            <w:div w:id="1703557596">
                                                                                                              <w:marLeft w:val="0"/>
                                                                                                              <w:marRight w:val="0"/>
                                                                                                              <w:marTop w:val="0"/>
                                                                                                              <w:marBottom w:val="0"/>
                                                                                                              <w:divBdr>
                                                                                                                <w:top w:val="none" w:sz="0" w:space="0" w:color="auto"/>
                                                                                                                <w:left w:val="none" w:sz="0" w:space="0" w:color="auto"/>
                                                                                                                <w:bottom w:val="none" w:sz="0" w:space="0" w:color="auto"/>
                                                                                                                <w:right w:val="none" w:sz="0" w:space="0" w:color="auto"/>
                                                                                                              </w:divBdr>
                                                                                                              <w:divsChild>
                                                                                                                <w:div w:id="1724450869">
                                                                                                                  <w:marLeft w:val="0"/>
                                                                                                                  <w:marRight w:val="0"/>
                                                                                                                  <w:marTop w:val="0"/>
                                                                                                                  <w:marBottom w:val="0"/>
                                                                                                                  <w:divBdr>
                                                                                                                    <w:top w:val="none" w:sz="0" w:space="0" w:color="auto"/>
                                                                                                                    <w:left w:val="none" w:sz="0" w:space="0" w:color="auto"/>
                                                                                                                    <w:bottom w:val="none" w:sz="0" w:space="0" w:color="auto"/>
                                                                                                                    <w:right w:val="none" w:sz="0" w:space="0" w:color="auto"/>
                                                                                                                  </w:divBdr>
                                                                                                                </w:div>
                                                                                                              </w:divsChild>
                                                                                                            </w:div>
                                                                                                            <w:div w:id="195779602">
                                                                                                              <w:marLeft w:val="0"/>
                                                                                                              <w:marRight w:val="0"/>
                                                                                                              <w:marTop w:val="0"/>
                                                                                                              <w:marBottom w:val="0"/>
                                                                                                              <w:divBdr>
                                                                                                                <w:top w:val="none" w:sz="0" w:space="0" w:color="auto"/>
                                                                                                                <w:left w:val="none" w:sz="0" w:space="0" w:color="auto"/>
                                                                                                                <w:bottom w:val="none" w:sz="0" w:space="0" w:color="auto"/>
                                                                                                                <w:right w:val="none" w:sz="0" w:space="0" w:color="auto"/>
                                                                                                              </w:divBdr>
                                                                                                              <w:divsChild>
                                                                                                                <w:div w:id="1513881620">
                                                                                                                  <w:marLeft w:val="0"/>
                                                                                                                  <w:marRight w:val="0"/>
                                                                                                                  <w:marTop w:val="0"/>
                                                                                                                  <w:marBottom w:val="0"/>
                                                                                                                  <w:divBdr>
                                                                                                                    <w:top w:val="none" w:sz="0" w:space="0" w:color="auto"/>
                                                                                                                    <w:left w:val="none" w:sz="0" w:space="0" w:color="auto"/>
                                                                                                                    <w:bottom w:val="none" w:sz="0" w:space="0" w:color="auto"/>
                                                                                                                    <w:right w:val="none" w:sz="0" w:space="0" w:color="auto"/>
                                                                                                                  </w:divBdr>
                                                                                                                  <w:divsChild>
                                                                                                                    <w:div w:id="129455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10106505">
      <w:bodyDiv w:val="1"/>
      <w:marLeft w:val="0"/>
      <w:marRight w:val="0"/>
      <w:marTop w:val="0"/>
      <w:marBottom w:val="0"/>
      <w:divBdr>
        <w:top w:val="none" w:sz="0" w:space="0" w:color="auto"/>
        <w:left w:val="none" w:sz="0" w:space="0" w:color="auto"/>
        <w:bottom w:val="none" w:sz="0" w:space="0" w:color="auto"/>
        <w:right w:val="none" w:sz="0" w:space="0" w:color="auto"/>
      </w:divBdr>
      <w:divsChild>
        <w:div w:id="2095323987">
          <w:marLeft w:val="0"/>
          <w:marRight w:val="0"/>
          <w:marTop w:val="0"/>
          <w:marBottom w:val="0"/>
          <w:divBdr>
            <w:top w:val="none" w:sz="0" w:space="0" w:color="auto"/>
            <w:left w:val="none" w:sz="0" w:space="0" w:color="auto"/>
            <w:bottom w:val="none" w:sz="0" w:space="0" w:color="auto"/>
            <w:right w:val="none" w:sz="0" w:space="0" w:color="auto"/>
          </w:divBdr>
          <w:divsChild>
            <w:div w:id="303897101">
              <w:marLeft w:val="0"/>
              <w:marRight w:val="0"/>
              <w:marTop w:val="0"/>
              <w:marBottom w:val="0"/>
              <w:divBdr>
                <w:top w:val="none" w:sz="0" w:space="0" w:color="auto"/>
                <w:left w:val="none" w:sz="0" w:space="0" w:color="auto"/>
                <w:bottom w:val="none" w:sz="0" w:space="0" w:color="auto"/>
                <w:right w:val="none" w:sz="0" w:space="0" w:color="auto"/>
              </w:divBdr>
              <w:divsChild>
                <w:div w:id="461047015">
                  <w:marLeft w:val="0"/>
                  <w:marRight w:val="0"/>
                  <w:marTop w:val="0"/>
                  <w:marBottom w:val="0"/>
                  <w:divBdr>
                    <w:top w:val="none" w:sz="0" w:space="0" w:color="auto"/>
                    <w:left w:val="none" w:sz="0" w:space="0" w:color="auto"/>
                    <w:bottom w:val="none" w:sz="0" w:space="0" w:color="auto"/>
                    <w:right w:val="none" w:sz="0" w:space="0" w:color="auto"/>
                  </w:divBdr>
                  <w:divsChild>
                    <w:div w:id="1214004005">
                      <w:marLeft w:val="0"/>
                      <w:marRight w:val="0"/>
                      <w:marTop w:val="0"/>
                      <w:marBottom w:val="0"/>
                      <w:divBdr>
                        <w:top w:val="none" w:sz="0" w:space="0" w:color="auto"/>
                        <w:left w:val="none" w:sz="0" w:space="0" w:color="auto"/>
                        <w:bottom w:val="none" w:sz="0" w:space="0" w:color="auto"/>
                        <w:right w:val="none" w:sz="0" w:space="0" w:color="auto"/>
                      </w:divBdr>
                      <w:divsChild>
                        <w:div w:id="895511758">
                          <w:marLeft w:val="0"/>
                          <w:marRight w:val="0"/>
                          <w:marTop w:val="0"/>
                          <w:marBottom w:val="0"/>
                          <w:divBdr>
                            <w:top w:val="none" w:sz="0" w:space="0" w:color="auto"/>
                            <w:left w:val="none" w:sz="0" w:space="0" w:color="auto"/>
                            <w:bottom w:val="none" w:sz="0" w:space="0" w:color="auto"/>
                            <w:right w:val="none" w:sz="0" w:space="0" w:color="auto"/>
                          </w:divBdr>
                          <w:divsChild>
                            <w:div w:id="454299760">
                              <w:marLeft w:val="0"/>
                              <w:marRight w:val="0"/>
                              <w:marTop w:val="0"/>
                              <w:marBottom w:val="0"/>
                              <w:divBdr>
                                <w:top w:val="none" w:sz="0" w:space="0" w:color="auto"/>
                                <w:left w:val="none" w:sz="0" w:space="0" w:color="auto"/>
                                <w:bottom w:val="none" w:sz="0" w:space="0" w:color="auto"/>
                                <w:right w:val="none" w:sz="0" w:space="0" w:color="auto"/>
                              </w:divBdr>
                              <w:divsChild>
                                <w:div w:id="2052027000">
                                  <w:marLeft w:val="0"/>
                                  <w:marRight w:val="0"/>
                                  <w:marTop w:val="0"/>
                                  <w:marBottom w:val="0"/>
                                  <w:divBdr>
                                    <w:top w:val="none" w:sz="0" w:space="0" w:color="auto"/>
                                    <w:left w:val="none" w:sz="0" w:space="0" w:color="auto"/>
                                    <w:bottom w:val="none" w:sz="0" w:space="0" w:color="auto"/>
                                    <w:right w:val="none" w:sz="0" w:space="0" w:color="auto"/>
                                  </w:divBdr>
                                  <w:divsChild>
                                    <w:div w:id="1089811629">
                                      <w:marLeft w:val="0"/>
                                      <w:marRight w:val="0"/>
                                      <w:marTop w:val="0"/>
                                      <w:marBottom w:val="0"/>
                                      <w:divBdr>
                                        <w:top w:val="none" w:sz="0" w:space="0" w:color="auto"/>
                                        <w:left w:val="none" w:sz="0" w:space="0" w:color="auto"/>
                                        <w:bottom w:val="none" w:sz="0" w:space="0" w:color="auto"/>
                                        <w:right w:val="none" w:sz="0" w:space="0" w:color="auto"/>
                                      </w:divBdr>
                                      <w:divsChild>
                                        <w:div w:id="877618875">
                                          <w:marLeft w:val="0"/>
                                          <w:marRight w:val="0"/>
                                          <w:marTop w:val="0"/>
                                          <w:marBottom w:val="0"/>
                                          <w:divBdr>
                                            <w:top w:val="none" w:sz="0" w:space="0" w:color="auto"/>
                                            <w:left w:val="none" w:sz="0" w:space="0" w:color="auto"/>
                                            <w:bottom w:val="none" w:sz="0" w:space="0" w:color="auto"/>
                                            <w:right w:val="none" w:sz="0" w:space="0" w:color="auto"/>
                                          </w:divBdr>
                                          <w:divsChild>
                                            <w:div w:id="985623150">
                                              <w:marLeft w:val="0"/>
                                              <w:marRight w:val="0"/>
                                              <w:marTop w:val="0"/>
                                              <w:marBottom w:val="0"/>
                                              <w:divBdr>
                                                <w:top w:val="none" w:sz="0" w:space="0" w:color="auto"/>
                                                <w:left w:val="none" w:sz="0" w:space="0" w:color="auto"/>
                                                <w:bottom w:val="none" w:sz="0" w:space="0" w:color="auto"/>
                                                <w:right w:val="none" w:sz="0" w:space="0" w:color="auto"/>
                                              </w:divBdr>
                                              <w:divsChild>
                                                <w:div w:id="2064939902">
                                                  <w:marLeft w:val="0"/>
                                                  <w:marRight w:val="0"/>
                                                  <w:marTop w:val="0"/>
                                                  <w:marBottom w:val="0"/>
                                                  <w:divBdr>
                                                    <w:top w:val="none" w:sz="0" w:space="0" w:color="auto"/>
                                                    <w:left w:val="none" w:sz="0" w:space="0" w:color="auto"/>
                                                    <w:bottom w:val="none" w:sz="0" w:space="0" w:color="auto"/>
                                                    <w:right w:val="none" w:sz="0" w:space="0" w:color="auto"/>
                                                  </w:divBdr>
                                                  <w:divsChild>
                                                    <w:div w:id="1077480308">
                                                      <w:marLeft w:val="0"/>
                                                      <w:marRight w:val="0"/>
                                                      <w:marTop w:val="0"/>
                                                      <w:marBottom w:val="0"/>
                                                      <w:divBdr>
                                                        <w:top w:val="none" w:sz="0" w:space="0" w:color="auto"/>
                                                        <w:left w:val="none" w:sz="0" w:space="0" w:color="auto"/>
                                                        <w:bottom w:val="none" w:sz="0" w:space="0" w:color="auto"/>
                                                        <w:right w:val="none" w:sz="0" w:space="0" w:color="auto"/>
                                                      </w:divBdr>
                                                      <w:divsChild>
                                                        <w:div w:id="1747418619">
                                                          <w:marLeft w:val="0"/>
                                                          <w:marRight w:val="0"/>
                                                          <w:marTop w:val="0"/>
                                                          <w:marBottom w:val="0"/>
                                                          <w:divBdr>
                                                            <w:top w:val="none" w:sz="0" w:space="0" w:color="auto"/>
                                                            <w:left w:val="none" w:sz="0" w:space="0" w:color="auto"/>
                                                            <w:bottom w:val="none" w:sz="0" w:space="0" w:color="auto"/>
                                                            <w:right w:val="none" w:sz="0" w:space="0" w:color="auto"/>
                                                          </w:divBdr>
                                                          <w:divsChild>
                                                            <w:div w:id="1422069970">
                                                              <w:marLeft w:val="0"/>
                                                              <w:marRight w:val="0"/>
                                                              <w:marTop w:val="0"/>
                                                              <w:marBottom w:val="0"/>
                                                              <w:divBdr>
                                                                <w:top w:val="none" w:sz="0" w:space="0" w:color="auto"/>
                                                                <w:left w:val="none" w:sz="0" w:space="0" w:color="auto"/>
                                                                <w:bottom w:val="none" w:sz="0" w:space="0" w:color="auto"/>
                                                                <w:right w:val="none" w:sz="0" w:space="0" w:color="auto"/>
                                                              </w:divBdr>
                                                              <w:divsChild>
                                                                <w:div w:id="1233471015">
                                                                  <w:marLeft w:val="0"/>
                                                                  <w:marRight w:val="0"/>
                                                                  <w:marTop w:val="0"/>
                                                                  <w:marBottom w:val="0"/>
                                                                  <w:divBdr>
                                                                    <w:top w:val="none" w:sz="0" w:space="0" w:color="auto"/>
                                                                    <w:left w:val="none" w:sz="0" w:space="0" w:color="auto"/>
                                                                    <w:bottom w:val="none" w:sz="0" w:space="0" w:color="auto"/>
                                                                    <w:right w:val="none" w:sz="0" w:space="0" w:color="auto"/>
                                                                  </w:divBdr>
                                                                  <w:divsChild>
                                                                    <w:div w:id="1611816171">
                                                                      <w:marLeft w:val="0"/>
                                                                      <w:marRight w:val="0"/>
                                                                      <w:marTop w:val="0"/>
                                                                      <w:marBottom w:val="0"/>
                                                                      <w:divBdr>
                                                                        <w:top w:val="none" w:sz="0" w:space="0" w:color="auto"/>
                                                                        <w:left w:val="none" w:sz="0" w:space="0" w:color="auto"/>
                                                                        <w:bottom w:val="none" w:sz="0" w:space="0" w:color="auto"/>
                                                                        <w:right w:val="none" w:sz="0" w:space="0" w:color="auto"/>
                                                                      </w:divBdr>
                                                                      <w:divsChild>
                                                                        <w:div w:id="1446804858">
                                                                          <w:marLeft w:val="0"/>
                                                                          <w:marRight w:val="0"/>
                                                                          <w:marTop w:val="0"/>
                                                                          <w:marBottom w:val="0"/>
                                                                          <w:divBdr>
                                                                            <w:top w:val="none" w:sz="0" w:space="0" w:color="auto"/>
                                                                            <w:left w:val="none" w:sz="0" w:space="0" w:color="auto"/>
                                                                            <w:bottom w:val="none" w:sz="0" w:space="0" w:color="auto"/>
                                                                            <w:right w:val="none" w:sz="0" w:space="0" w:color="auto"/>
                                                                          </w:divBdr>
                                                                          <w:divsChild>
                                                                            <w:div w:id="1156147430">
                                                                              <w:marLeft w:val="0"/>
                                                                              <w:marRight w:val="0"/>
                                                                              <w:marTop w:val="0"/>
                                                                              <w:marBottom w:val="0"/>
                                                                              <w:divBdr>
                                                                                <w:top w:val="none" w:sz="0" w:space="0" w:color="auto"/>
                                                                                <w:left w:val="none" w:sz="0" w:space="0" w:color="auto"/>
                                                                                <w:bottom w:val="none" w:sz="0" w:space="0" w:color="auto"/>
                                                                                <w:right w:val="none" w:sz="0" w:space="0" w:color="auto"/>
                                                                              </w:divBdr>
                                                                              <w:divsChild>
                                                                                <w:div w:id="671638697">
                                                                                  <w:marLeft w:val="0"/>
                                                                                  <w:marRight w:val="0"/>
                                                                                  <w:marTop w:val="0"/>
                                                                                  <w:marBottom w:val="0"/>
                                                                                  <w:divBdr>
                                                                                    <w:top w:val="none" w:sz="0" w:space="0" w:color="auto"/>
                                                                                    <w:left w:val="none" w:sz="0" w:space="0" w:color="auto"/>
                                                                                    <w:bottom w:val="none" w:sz="0" w:space="0" w:color="auto"/>
                                                                                    <w:right w:val="none" w:sz="0" w:space="0" w:color="auto"/>
                                                                                  </w:divBdr>
                                                                                  <w:divsChild>
                                                                                    <w:div w:id="336158124">
                                                                                      <w:marLeft w:val="0"/>
                                                                                      <w:marRight w:val="0"/>
                                                                                      <w:marTop w:val="0"/>
                                                                                      <w:marBottom w:val="0"/>
                                                                                      <w:divBdr>
                                                                                        <w:top w:val="none" w:sz="0" w:space="0" w:color="auto"/>
                                                                                        <w:left w:val="none" w:sz="0" w:space="0" w:color="auto"/>
                                                                                        <w:bottom w:val="none" w:sz="0" w:space="0" w:color="auto"/>
                                                                                        <w:right w:val="none" w:sz="0" w:space="0" w:color="auto"/>
                                                                                      </w:divBdr>
                                                                                      <w:divsChild>
                                                                                        <w:div w:id="1157845672">
                                                                                          <w:marLeft w:val="0"/>
                                                                                          <w:marRight w:val="0"/>
                                                                                          <w:marTop w:val="0"/>
                                                                                          <w:marBottom w:val="0"/>
                                                                                          <w:divBdr>
                                                                                            <w:top w:val="none" w:sz="0" w:space="0" w:color="auto"/>
                                                                                            <w:left w:val="none" w:sz="0" w:space="0" w:color="auto"/>
                                                                                            <w:bottom w:val="none" w:sz="0" w:space="0" w:color="auto"/>
                                                                                            <w:right w:val="none" w:sz="0" w:space="0" w:color="auto"/>
                                                                                          </w:divBdr>
                                                                                          <w:divsChild>
                                                                                            <w:div w:id="939415143">
                                                                                              <w:marLeft w:val="0"/>
                                                                                              <w:marRight w:val="0"/>
                                                                                              <w:marTop w:val="0"/>
                                                                                              <w:marBottom w:val="0"/>
                                                                                              <w:divBdr>
                                                                                                <w:top w:val="none" w:sz="0" w:space="0" w:color="auto"/>
                                                                                                <w:left w:val="none" w:sz="0" w:space="0" w:color="auto"/>
                                                                                                <w:bottom w:val="none" w:sz="0" w:space="0" w:color="auto"/>
                                                                                                <w:right w:val="none" w:sz="0" w:space="0" w:color="auto"/>
                                                                                              </w:divBdr>
                                                                                              <w:divsChild>
                                                                                                <w:div w:id="1470170684">
                                                                                                  <w:marLeft w:val="0"/>
                                                                                                  <w:marRight w:val="0"/>
                                                                                                  <w:marTop w:val="0"/>
                                                                                                  <w:marBottom w:val="0"/>
                                                                                                  <w:divBdr>
                                                                                                    <w:top w:val="none" w:sz="0" w:space="0" w:color="auto"/>
                                                                                                    <w:left w:val="none" w:sz="0" w:space="0" w:color="auto"/>
                                                                                                    <w:bottom w:val="none" w:sz="0" w:space="0" w:color="auto"/>
                                                                                                    <w:right w:val="none" w:sz="0" w:space="0" w:color="auto"/>
                                                                                                  </w:divBdr>
                                                                                                  <w:divsChild>
                                                                                                    <w:div w:id="911814748">
                                                                                                      <w:marLeft w:val="0"/>
                                                                                                      <w:marRight w:val="0"/>
                                                                                                      <w:marTop w:val="0"/>
                                                                                                      <w:marBottom w:val="0"/>
                                                                                                      <w:divBdr>
                                                                                                        <w:top w:val="none" w:sz="0" w:space="0" w:color="auto"/>
                                                                                                        <w:left w:val="none" w:sz="0" w:space="0" w:color="auto"/>
                                                                                                        <w:bottom w:val="none" w:sz="0" w:space="0" w:color="auto"/>
                                                                                                        <w:right w:val="none" w:sz="0" w:space="0" w:color="auto"/>
                                                                                                      </w:divBdr>
                                                                                                      <w:divsChild>
                                                                                                        <w:div w:id="1981492035">
                                                                                                          <w:marLeft w:val="0"/>
                                                                                                          <w:marRight w:val="0"/>
                                                                                                          <w:marTop w:val="0"/>
                                                                                                          <w:marBottom w:val="0"/>
                                                                                                          <w:divBdr>
                                                                                                            <w:top w:val="none" w:sz="0" w:space="0" w:color="auto"/>
                                                                                                            <w:left w:val="none" w:sz="0" w:space="0" w:color="auto"/>
                                                                                                            <w:bottom w:val="none" w:sz="0" w:space="0" w:color="auto"/>
                                                                                                            <w:right w:val="none" w:sz="0" w:space="0" w:color="auto"/>
                                                                                                          </w:divBdr>
                                                                                                          <w:divsChild>
                                                                                                            <w:div w:id="1403403888">
                                                                                                              <w:marLeft w:val="0"/>
                                                                                                              <w:marRight w:val="0"/>
                                                                                                              <w:marTop w:val="0"/>
                                                                                                              <w:marBottom w:val="0"/>
                                                                                                              <w:divBdr>
                                                                                                                <w:top w:val="none" w:sz="0" w:space="0" w:color="auto"/>
                                                                                                                <w:left w:val="none" w:sz="0" w:space="0" w:color="auto"/>
                                                                                                                <w:bottom w:val="none" w:sz="0" w:space="0" w:color="auto"/>
                                                                                                                <w:right w:val="none" w:sz="0" w:space="0" w:color="auto"/>
                                                                                                              </w:divBdr>
                                                                                                              <w:divsChild>
                                                                                                                <w:div w:id="448209387">
                                                                                                                  <w:marLeft w:val="0"/>
                                                                                                                  <w:marRight w:val="0"/>
                                                                                                                  <w:marTop w:val="0"/>
                                                                                                                  <w:marBottom w:val="0"/>
                                                                                                                  <w:divBdr>
                                                                                                                    <w:top w:val="none" w:sz="0" w:space="0" w:color="auto"/>
                                                                                                                    <w:left w:val="none" w:sz="0" w:space="0" w:color="auto"/>
                                                                                                                    <w:bottom w:val="none" w:sz="0" w:space="0" w:color="auto"/>
                                                                                                                    <w:right w:val="none" w:sz="0" w:space="0" w:color="auto"/>
                                                                                                                  </w:divBdr>
                                                                                                                  <w:divsChild>
                                                                                                                    <w:div w:id="1798062993">
                                                                                                                      <w:marLeft w:val="0"/>
                                                                                                                      <w:marRight w:val="0"/>
                                                                                                                      <w:marTop w:val="0"/>
                                                                                                                      <w:marBottom w:val="0"/>
                                                                                                                      <w:divBdr>
                                                                                                                        <w:top w:val="none" w:sz="0" w:space="0" w:color="auto"/>
                                                                                                                        <w:left w:val="none" w:sz="0" w:space="0" w:color="auto"/>
                                                                                                                        <w:bottom w:val="none" w:sz="0" w:space="0" w:color="auto"/>
                                                                                                                        <w:right w:val="none" w:sz="0" w:space="0" w:color="auto"/>
                                                                                                                      </w:divBdr>
                                                                                                                      <w:divsChild>
                                                                                                                        <w:div w:id="229847827">
                                                                                                                          <w:marLeft w:val="0"/>
                                                                                                                          <w:marRight w:val="0"/>
                                                                                                                          <w:marTop w:val="0"/>
                                                                                                                          <w:marBottom w:val="0"/>
                                                                                                                          <w:divBdr>
                                                                                                                            <w:top w:val="none" w:sz="0" w:space="0" w:color="auto"/>
                                                                                                                            <w:left w:val="none" w:sz="0" w:space="0" w:color="auto"/>
                                                                                                                            <w:bottom w:val="none" w:sz="0" w:space="0" w:color="auto"/>
                                                                                                                            <w:right w:val="none" w:sz="0" w:space="0" w:color="auto"/>
                                                                                                                          </w:divBdr>
                                                                                                                          <w:divsChild>
                                                                                                                            <w:div w:id="19511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4501679">
      <w:bodyDiv w:val="1"/>
      <w:marLeft w:val="0"/>
      <w:marRight w:val="0"/>
      <w:marTop w:val="0"/>
      <w:marBottom w:val="0"/>
      <w:divBdr>
        <w:top w:val="none" w:sz="0" w:space="0" w:color="auto"/>
        <w:left w:val="none" w:sz="0" w:space="0" w:color="auto"/>
        <w:bottom w:val="none" w:sz="0" w:space="0" w:color="auto"/>
        <w:right w:val="none" w:sz="0" w:space="0" w:color="auto"/>
      </w:divBdr>
      <w:divsChild>
        <w:div w:id="64182056">
          <w:marLeft w:val="0"/>
          <w:marRight w:val="0"/>
          <w:marTop w:val="0"/>
          <w:marBottom w:val="0"/>
          <w:divBdr>
            <w:top w:val="none" w:sz="0" w:space="0" w:color="auto"/>
            <w:left w:val="none" w:sz="0" w:space="0" w:color="auto"/>
            <w:bottom w:val="none" w:sz="0" w:space="0" w:color="auto"/>
            <w:right w:val="none" w:sz="0" w:space="0" w:color="auto"/>
          </w:divBdr>
          <w:divsChild>
            <w:div w:id="22050931">
              <w:marLeft w:val="0"/>
              <w:marRight w:val="0"/>
              <w:marTop w:val="0"/>
              <w:marBottom w:val="0"/>
              <w:divBdr>
                <w:top w:val="none" w:sz="0" w:space="0" w:color="auto"/>
                <w:left w:val="none" w:sz="0" w:space="0" w:color="auto"/>
                <w:bottom w:val="none" w:sz="0" w:space="0" w:color="auto"/>
                <w:right w:val="none" w:sz="0" w:space="0" w:color="auto"/>
              </w:divBdr>
              <w:divsChild>
                <w:div w:id="794298589">
                  <w:marLeft w:val="0"/>
                  <w:marRight w:val="0"/>
                  <w:marTop w:val="0"/>
                  <w:marBottom w:val="0"/>
                  <w:divBdr>
                    <w:top w:val="none" w:sz="0" w:space="0" w:color="auto"/>
                    <w:left w:val="none" w:sz="0" w:space="0" w:color="auto"/>
                    <w:bottom w:val="none" w:sz="0" w:space="0" w:color="auto"/>
                    <w:right w:val="none" w:sz="0" w:space="0" w:color="auto"/>
                  </w:divBdr>
                  <w:divsChild>
                    <w:div w:id="1281302471">
                      <w:marLeft w:val="0"/>
                      <w:marRight w:val="0"/>
                      <w:marTop w:val="0"/>
                      <w:marBottom w:val="0"/>
                      <w:divBdr>
                        <w:top w:val="none" w:sz="0" w:space="0" w:color="auto"/>
                        <w:left w:val="none" w:sz="0" w:space="0" w:color="auto"/>
                        <w:bottom w:val="none" w:sz="0" w:space="0" w:color="auto"/>
                        <w:right w:val="none" w:sz="0" w:space="0" w:color="auto"/>
                      </w:divBdr>
                      <w:divsChild>
                        <w:div w:id="981695308">
                          <w:marLeft w:val="0"/>
                          <w:marRight w:val="0"/>
                          <w:marTop w:val="0"/>
                          <w:marBottom w:val="0"/>
                          <w:divBdr>
                            <w:top w:val="none" w:sz="0" w:space="0" w:color="auto"/>
                            <w:left w:val="none" w:sz="0" w:space="0" w:color="auto"/>
                            <w:bottom w:val="none" w:sz="0" w:space="0" w:color="auto"/>
                            <w:right w:val="none" w:sz="0" w:space="0" w:color="auto"/>
                          </w:divBdr>
                          <w:divsChild>
                            <w:div w:id="1581452437">
                              <w:marLeft w:val="0"/>
                              <w:marRight w:val="0"/>
                              <w:marTop w:val="0"/>
                              <w:marBottom w:val="0"/>
                              <w:divBdr>
                                <w:top w:val="none" w:sz="0" w:space="0" w:color="auto"/>
                                <w:left w:val="none" w:sz="0" w:space="0" w:color="auto"/>
                                <w:bottom w:val="none" w:sz="0" w:space="0" w:color="auto"/>
                                <w:right w:val="none" w:sz="0" w:space="0" w:color="auto"/>
                              </w:divBdr>
                              <w:divsChild>
                                <w:div w:id="21245037">
                                  <w:marLeft w:val="0"/>
                                  <w:marRight w:val="0"/>
                                  <w:marTop w:val="0"/>
                                  <w:marBottom w:val="0"/>
                                  <w:divBdr>
                                    <w:top w:val="none" w:sz="0" w:space="0" w:color="auto"/>
                                    <w:left w:val="none" w:sz="0" w:space="0" w:color="auto"/>
                                    <w:bottom w:val="none" w:sz="0" w:space="0" w:color="auto"/>
                                    <w:right w:val="none" w:sz="0" w:space="0" w:color="auto"/>
                                  </w:divBdr>
                                  <w:divsChild>
                                    <w:div w:id="2083595967">
                                      <w:marLeft w:val="0"/>
                                      <w:marRight w:val="0"/>
                                      <w:marTop w:val="0"/>
                                      <w:marBottom w:val="0"/>
                                      <w:divBdr>
                                        <w:top w:val="none" w:sz="0" w:space="0" w:color="auto"/>
                                        <w:left w:val="none" w:sz="0" w:space="0" w:color="auto"/>
                                        <w:bottom w:val="none" w:sz="0" w:space="0" w:color="auto"/>
                                        <w:right w:val="none" w:sz="0" w:space="0" w:color="auto"/>
                                      </w:divBdr>
                                      <w:divsChild>
                                        <w:div w:id="1029143614">
                                          <w:marLeft w:val="0"/>
                                          <w:marRight w:val="0"/>
                                          <w:marTop w:val="0"/>
                                          <w:marBottom w:val="0"/>
                                          <w:divBdr>
                                            <w:top w:val="none" w:sz="0" w:space="0" w:color="auto"/>
                                            <w:left w:val="none" w:sz="0" w:space="0" w:color="auto"/>
                                            <w:bottom w:val="none" w:sz="0" w:space="0" w:color="auto"/>
                                            <w:right w:val="none" w:sz="0" w:space="0" w:color="auto"/>
                                          </w:divBdr>
                                          <w:divsChild>
                                            <w:div w:id="2012222987">
                                              <w:marLeft w:val="0"/>
                                              <w:marRight w:val="0"/>
                                              <w:marTop w:val="0"/>
                                              <w:marBottom w:val="0"/>
                                              <w:divBdr>
                                                <w:top w:val="none" w:sz="0" w:space="0" w:color="auto"/>
                                                <w:left w:val="none" w:sz="0" w:space="0" w:color="auto"/>
                                                <w:bottom w:val="none" w:sz="0" w:space="0" w:color="auto"/>
                                                <w:right w:val="none" w:sz="0" w:space="0" w:color="auto"/>
                                              </w:divBdr>
                                              <w:divsChild>
                                                <w:div w:id="1843273016">
                                                  <w:marLeft w:val="0"/>
                                                  <w:marRight w:val="0"/>
                                                  <w:marTop w:val="0"/>
                                                  <w:marBottom w:val="0"/>
                                                  <w:divBdr>
                                                    <w:top w:val="none" w:sz="0" w:space="0" w:color="auto"/>
                                                    <w:left w:val="none" w:sz="0" w:space="0" w:color="auto"/>
                                                    <w:bottom w:val="none" w:sz="0" w:space="0" w:color="auto"/>
                                                    <w:right w:val="none" w:sz="0" w:space="0" w:color="auto"/>
                                                  </w:divBdr>
                                                  <w:divsChild>
                                                    <w:div w:id="196358180">
                                                      <w:marLeft w:val="0"/>
                                                      <w:marRight w:val="0"/>
                                                      <w:marTop w:val="0"/>
                                                      <w:marBottom w:val="0"/>
                                                      <w:divBdr>
                                                        <w:top w:val="none" w:sz="0" w:space="0" w:color="auto"/>
                                                        <w:left w:val="none" w:sz="0" w:space="0" w:color="auto"/>
                                                        <w:bottom w:val="none" w:sz="0" w:space="0" w:color="auto"/>
                                                        <w:right w:val="none" w:sz="0" w:space="0" w:color="auto"/>
                                                      </w:divBdr>
                                                      <w:divsChild>
                                                        <w:div w:id="1267157107">
                                                          <w:marLeft w:val="0"/>
                                                          <w:marRight w:val="0"/>
                                                          <w:marTop w:val="0"/>
                                                          <w:marBottom w:val="0"/>
                                                          <w:divBdr>
                                                            <w:top w:val="none" w:sz="0" w:space="0" w:color="auto"/>
                                                            <w:left w:val="none" w:sz="0" w:space="0" w:color="auto"/>
                                                            <w:bottom w:val="none" w:sz="0" w:space="0" w:color="auto"/>
                                                            <w:right w:val="none" w:sz="0" w:space="0" w:color="auto"/>
                                                          </w:divBdr>
                                                          <w:divsChild>
                                                            <w:div w:id="1282495566">
                                                              <w:marLeft w:val="0"/>
                                                              <w:marRight w:val="0"/>
                                                              <w:marTop w:val="0"/>
                                                              <w:marBottom w:val="0"/>
                                                              <w:divBdr>
                                                                <w:top w:val="none" w:sz="0" w:space="0" w:color="auto"/>
                                                                <w:left w:val="none" w:sz="0" w:space="0" w:color="auto"/>
                                                                <w:bottom w:val="none" w:sz="0" w:space="0" w:color="auto"/>
                                                                <w:right w:val="none" w:sz="0" w:space="0" w:color="auto"/>
                                                              </w:divBdr>
                                                              <w:divsChild>
                                                                <w:div w:id="1705903403">
                                                                  <w:marLeft w:val="0"/>
                                                                  <w:marRight w:val="0"/>
                                                                  <w:marTop w:val="0"/>
                                                                  <w:marBottom w:val="0"/>
                                                                  <w:divBdr>
                                                                    <w:top w:val="none" w:sz="0" w:space="0" w:color="auto"/>
                                                                    <w:left w:val="none" w:sz="0" w:space="0" w:color="auto"/>
                                                                    <w:bottom w:val="none" w:sz="0" w:space="0" w:color="auto"/>
                                                                    <w:right w:val="none" w:sz="0" w:space="0" w:color="auto"/>
                                                                  </w:divBdr>
                                                                  <w:divsChild>
                                                                    <w:div w:id="79257169">
                                                                      <w:marLeft w:val="0"/>
                                                                      <w:marRight w:val="0"/>
                                                                      <w:marTop w:val="0"/>
                                                                      <w:marBottom w:val="0"/>
                                                                      <w:divBdr>
                                                                        <w:top w:val="none" w:sz="0" w:space="0" w:color="auto"/>
                                                                        <w:left w:val="none" w:sz="0" w:space="0" w:color="auto"/>
                                                                        <w:bottom w:val="none" w:sz="0" w:space="0" w:color="auto"/>
                                                                        <w:right w:val="none" w:sz="0" w:space="0" w:color="auto"/>
                                                                      </w:divBdr>
                                                                      <w:divsChild>
                                                                        <w:div w:id="1440026085">
                                                                          <w:marLeft w:val="0"/>
                                                                          <w:marRight w:val="0"/>
                                                                          <w:marTop w:val="0"/>
                                                                          <w:marBottom w:val="0"/>
                                                                          <w:divBdr>
                                                                            <w:top w:val="none" w:sz="0" w:space="0" w:color="auto"/>
                                                                            <w:left w:val="none" w:sz="0" w:space="0" w:color="auto"/>
                                                                            <w:bottom w:val="none" w:sz="0" w:space="0" w:color="auto"/>
                                                                            <w:right w:val="none" w:sz="0" w:space="0" w:color="auto"/>
                                                                          </w:divBdr>
                                                                          <w:divsChild>
                                                                            <w:div w:id="886452186">
                                                                              <w:marLeft w:val="0"/>
                                                                              <w:marRight w:val="0"/>
                                                                              <w:marTop w:val="0"/>
                                                                              <w:marBottom w:val="0"/>
                                                                              <w:divBdr>
                                                                                <w:top w:val="none" w:sz="0" w:space="0" w:color="auto"/>
                                                                                <w:left w:val="none" w:sz="0" w:space="0" w:color="auto"/>
                                                                                <w:bottom w:val="none" w:sz="0" w:space="0" w:color="auto"/>
                                                                                <w:right w:val="none" w:sz="0" w:space="0" w:color="auto"/>
                                                                              </w:divBdr>
                                                                              <w:divsChild>
                                                                                <w:div w:id="1795949696">
                                                                                  <w:marLeft w:val="0"/>
                                                                                  <w:marRight w:val="0"/>
                                                                                  <w:marTop w:val="0"/>
                                                                                  <w:marBottom w:val="0"/>
                                                                                  <w:divBdr>
                                                                                    <w:top w:val="none" w:sz="0" w:space="0" w:color="auto"/>
                                                                                    <w:left w:val="none" w:sz="0" w:space="0" w:color="auto"/>
                                                                                    <w:bottom w:val="none" w:sz="0" w:space="0" w:color="auto"/>
                                                                                    <w:right w:val="none" w:sz="0" w:space="0" w:color="auto"/>
                                                                                  </w:divBdr>
                                                                                  <w:divsChild>
                                                                                    <w:div w:id="1687172106">
                                                                                      <w:marLeft w:val="0"/>
                                                                                      <w:marRight w:val="0"/>
                                                                                      <w:marTop w:val="0"/>
                                                                                      <w:marBottom w:val="0"/>
                                                                                      <w:divBdr>
                                                                                        <w:top w:val="none" w:sz="0" w:space="0" w:color="auto"/>
                                                                                        <w:left w:val="none" w:sz="0" w:space="0" w:color="auto"/>
                                                                                        <w:bottom w:val="none" w:sz="0" w:space="0" w:color="auto"/>
                                                                                        <w:right w:val="none" w:sz="0" w:space="0" w:color="auto"/>
                                                                                      </w:divBdr>
                                                                                      <w:divsChild>
                                                                                        <w:div w:id="704327355">
                                                                                          <w:marLeft w:val="0"/>
                                                                                          <w:marRight w:val="0"/>
                                                                                          <w:marTop w:val="0"/>
                                                                                          <w:marBottom w:val="0"/>
                                                                                          <w:divBdr>
                                                                                            <w:top w:val="none" w:sz="0" w:space="0" w:color="auto"/>
                                                                                            <w:left w:val="none" w:sz="0" w:space="0" w:color="auto"/>
                                                                                            <w:bottom w:val="none" w:sz="0" w:space="0" w:color="auto"/>
                                                                                            <w:right w:val="none" w:sz="0" w:space="0" w:color="auto"/>
                                                                                          </w:divBdr>
                                                                                          <w:divsChild>
                                                                                            <w:div w:id="623270659">
                                                                                              <w:marLeft w:val="0"/>
                                                                                              <w:marRight w:val="0"/>
                                                                                              <w:marTop w:val="0"/>
                                                                                              <w:marBottom w:val="0"/>
                                                                                              <w:divBdr>
                                                                                                <w:top w:val="none" w:sz="0" w:space="0" w:color="auto"/>
                                                                                                <w:left w:val="none" w:sz="0" w:space="0" w:color="auto"/>
                                                                                                <w:bottom w:val="none" w:sz="0" w:space="0" w:color="auto"/>
                                                                                                <w:right w:val="none" w:sz="0" w:space="0" w:color="auto"/>
                                                                                              </w:divBdr>
                                                                                              <w:divsChild>
                                                                                                <w:div w:id="403265710">
                                                                                                  <w:marLeft w:val="0"/>
                                                                                                  <w:marRight w:val="0"/>
                                                                                                  <w:marTop w:val="0"/>
                                                                                                  <w:marBottom w:val="0"/>
                                                                                                  <w:divBdr>
                                                                                                    <w:top w:val="none" w:sz="0" w:space="0" w:color="auto"/>
                                                                                                    <w:left w:val="none" w:sz="0" w:space="0" w:color="auto"/>
                                                                                                    <w:bottom w:val="none" w:sz="0" w:space="0" w:color="auto"/>
                                                                                                    <w:right w:val="none" w:sz="0" w:space="0" w:color="auto"/>
                                                                                                  </w:divBdr>
                                                                                                  <w:divsChild>
                                                                                                    <w:div w:id="1804696385">
                                                                                                      <w:marLeft w:val="0"/>
                                                                                                      <w:marRight w:val="0"/>
                                                                                                      <w:marTop w:val="0"/>
                                                                                                      <w:marBottom w:val="0"/>
                                                                                                      <w:divBdr>
                                                                                                        <w:top w:val="none" w:sz="0" w:space="0" w:color="auto"/>
                                                                                                        <w:left w:val="none" w:sz="0" w:space="0" w:color="auto"/>
                                                                                                        <w:bottom w:val="none" w:sz="0" w:space="0" w:color="auto"/>
                                                                                                        <w:right w:val="none" w:sz="0" w:space="0" w:color="auto"/>
                                                                                                      </w:divBdr>
                                                                                                      <w:divsChild>
                                                                                                        <w:div w:id="1671829635">
                                                                                                          <w:marLeft w:val="0"/>
                                                                                                          <w:marRight w:val="0"/>
                                                                                                          <w:marTop w:val="0"/>
                                                                                                          <w:marBottom w:val="0"/>
                                                                                                          <w:divBdr>
                                                                                                            <w:top w:val="none" w:sz="0" w:space="0" w:color="auto"/>
                                                                                                            <w:left w:val="none" w:sz="0" w:space="0" w:color="auto"/>
                                                                                                            <w:bottom w:val="none" w:sz="0" w:space="0" w:color="auto"/>
                                                                                                            <w:right w:val="none" w:sz="0" w:space="0" w:color="auto"/>
                                                                                                          </w:divBdr>
                                                                                                          <w:divsChild>
                                                                                                            <w:div w:id="710345404">
                                                                                                              <w:marLeft w:val="0"/>
                                                                                                              <w:marRight w:val="0"/>
                                                                                                              <w:marTop w:val="0"/>
                                                                                                              <w:marBottom w:val="0"/>
                                                                                                              <w:divBdr>
                                                                                                                <w:top w:val="none" w:sz="0" w:space="0" w:color="auto"/>
                                                                                                                <w:left w:val="none" w:sz="0" w:space="0" w:color="auto"/>
                                                                                                                <w:bottom w:val="none" w:sz="0" w:space="0" w:color="auto"/>
                                                                                                                <w:right w:val="none" w:sz="0" w:space="0" w:color="auto"/>
                                                                                                              </w:divBdr>
                                                                                                              <w:divsChild>
                                                                                                                <w:div w:id="1457094599">
                                                                                                                  <w:marLeft w:val="0"/>
                                                                                                                  <w:marRight w:val="0"/>
                                                                                                                  <w:marTop w:val="0"/>
                                                                                                                  <w:marBottom w:val="0"/>
                                                                                                                  <w:divBdr>
                                                                                                                    <w:top w:val="none" w:sz="0" w:space="0" w:color="auto"/>
                                                                                                                    <w:left w:val="none" w:sz="0" w:space="0" w:color="auto"/>
                                                                                                                    <w:bottom w:val="none" w:sz="0" w:space="0" w:color="auto"/>
                                                                                                                    <w:right w:val="none" w:sz="0" w:space="0" w:color="auto"/>
                                                                                                                  </w:divBdr>
                                                                                                                  <w:divsChild>
                                                                                                                    <w:div w:id="491290526">
                                                                                                                      <w:marLeft w:val="0"/>
                                                                                                                      <w:marRight w:val="0"/>
                                                                                                                      <w:marTop w:val="0"/>
                                                                                                                      <w:marBottom w:val="0"/>
                                                                                                                      <w:divBdr>
                                                                                                                        <w:top w:val="none" w:sz="0" w:space="0" w:color="auto"/>
                                                                                                                        <w:left w:val="none" w:sz="0" w:space="0" w:color="auto"/>
                                                                                                                        <w:bottom w:val="none" w:sz="0" w:space="0" w:color="auto"/>
                                                                                                                        <w:right w:val="none" w:sz="0" w:space="0" w:color="auto"/>
                                                                                                                      </w:divBdr>
                                                                                                                      <w:divsChild>
                                                                                                                        <w:div w:id="618991848">
                                                                                                                          <w:marLeft w:val="0"/>
                                                                                                                          <w:marRight w:val="0"/>
                                                                                                                          <w:marTop w:val="0"/>
                                                                                                                          <w:marBottom w:val="0"/>
                                                                                                                          <w:divBdr>
                                                                                                                            <w:top w:val="none" w:sz="0" w:space="0" w:color="auto"/>
                                                                                                                            <w:left w:val="none" w:sz="0" w:space="0" w:color="auto"/>
                                                                                                                            <w:bottom w:val="none" w:sz="0" w:space="0" w:color="auto"/>
                                                                                                                            <w:right w:val="none" w:sz="0" w:space="0" w:color="auto"/>
                                                                                                                          </w:divBdr>
                                                                                                                        </w:div>
                                                                                                                      </w:divsChild>
                                                                                                                    </w:div>
                                                                                                                    <w:div w:id="931863900">
                                                                                                                      <w:marLeft w:val="0"/>
                                                                                                                      <w:marRight w:val="0"/>
                                                                                                                      <w:marTop w:val="0"/>
                                                                                                                      <w:marBottom w:val="0"/>
                                                                                                                      <w:divBdr>
                                                                                                                        <w:top w:val="none" w:sz="0" w:space="0" w:color="auto"/>
                                                                                                                        <w:left w:val="none" w:sz="0" w:space="0" w:color="auto"/>
                                                                                                                        <w:bottom w:val="none" w:sz="0" w:space="0" w:color="auto"/>
                                                                                                                        <w:right w:val="none" w:sz="0" w:space="0" w:color="auto"/>
                                                                                                                      </w:divBdr>
                                                                                                                      <w:divsChild>
                                                                                                                        <w:div w:id="1546139096">
                                                                                                                          <w:marLeft w:val="0"/>
                                                                                                                          <w:marRight w:val="0"/>
                                                                                                                          <w:marTop w:val="0"/>
                                                                                                                          <w:marBottom w:val="0"/>
                                                                                                                          <w:divBdr>
                                                                                                                            <w:top w:val="none" w:sz="0" w:space="0" w:color="auto"/>
                                                                                                                            <w:left w:val="none" w:sz="0" w:space="0" w:color="auto"/>
                                                                                                                            <w:bottom w:val="none" w:sz="0" w:space="0" w:color="auto"/>
                                                                                                                            <w:right w:val="none" w:sz="0" w:space="0" w:color="auto"/>
                                                                                                                          </w:divBdr>
                                                                                                                          <w:divsChild>
                                                                                                                            <w:div w:id="2369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2909610">
      <w:bodyDiv w:val="1"/>
      <w:marLeft w:val="0"/>
      <w:marRight w:val="255"/>
      <w:marTop w:val="0"/>
      <w:marBottom w:val="0"/>
      <w:divBdr>
        <w:top w:val="none" w:sz="0" w:space="0" w:color="auto"/>
        <w:left w:val="none" w:sz="0" w:space="0" w:color="auto"/>
        <w:bottom w:val="none" w:sz="0" w:space="0" w:color="auto"/>
        <w:right w:val="none" w:sz="0" w:space="0" w:color="auto"/>
      </w:divBdr>
      <w:divsChild>
        <w:div w:id="1707095923">
          <w:marLeft w:val="0"/>
          <w:marRight w:val="0"/>
          <w:marTop w:val="0"/>
          <w:marBottom w:val="0"/>
          <w:divBdr>
            <w:top w:val="none" w:sz="0" w:space="0" w:color="auto"/>
            <w:left w:val="none" w:sz="0" w:space="0" w:color="auto"/>
            <w:bottom w:val="none" w:sz="0" w:space="0" w:color="auto"/>
            <w:right w:val="none" w:sz="0" w:space="0" w:color="auto"/>
          </w:divBdr>
          <w:divsChild>
            <w:div w:id="1536045923">
              <w:marLeft w:val="0"/>
              <w:marRight w:val="0"/>
              <w:marTop w:val="0"/>
              <w:marBottom w:val="0"/>
              <w:divBdr>
                <w:top w:val="none" w:sz="0" w:space="0" w:color="auto"/>
                <w:left w:val="none" w:sz="0" w:space="0" w:color="auto"/>
                <w:bottom w:val="none" w:sz="0" w:space="0" w:color="auto"/>
                <w:right w:val="none" w:sz="0" w:space="0" w:color="auto"/>
              </w:divBdr>
              <w:divsChild>
                <w:div w:id="1699888475">
                  <w:marLeft w:val="0"/>
                  <w:marRight w:val="0"/>
                  <w:marTop w:val="0"/>
                  <w:marBottom w:val="0"/>
                  <w:divBdr>
                    <w:top w:val="none" w:sz="0" w:space="0" w:color="auto"/>
                    <w:left w:val="none" w:sz="0" w:space="0" w:color="auto"/>
                    <w:bottom w:val="none" w:sz="0" w:space="0" w:color="auto"/>
                    <w:right w:val="none" w:sz="0" w:space="0" w:color="auto"/>
                  </w:divBdr>
                  <w:divsChild>
                    <w:div w:id="343242282">
                      <w:marLeft w:val="0"/>
                      <w:marRight w:val="0"/>
                      <w:marTop w:val="0"/>
                      <w:marBottom w:val="0"/>
                      <w:divBdr>
                        <w:top w:val="none" w:sz="0" w:space="0" w:color="auto"/>
                        <w:left w:val="none" w:sz="0" w:space="0" w:color="auto"/>
                        <w:bottom w:val="none" w:sz="0" w:space="0" w:color="auto"/>
                        <w:right w:val="none" w:sz="0" w:space="0" w:color="auto"/>
                      </w:divBdr>
                      <w:divsChild>
                        <w:div w:id="304362667">
                          <w:marLeft w:val="0"/>
                          <w:marRight w:val="0"/>
                          <w:marTop w:val="0"/>
                          <w:marBottom w:val="0"/>
                          <w:divBdr>
                            <w:top w:val="none" w:sz="0" w:space="0" w:color="auto"/>
                            <w:left w:val="none" w:sz="0" w:space="0" w:color="auto"/>
                            <w:bottom w:val="none" w:sz="0" w:space="0" w:color="auto"/>
                            <w:right w:val="none" w:sz="0" w:space="0" w:color="auto"/>
                          </w:divBdr>
                          <w:divsChild>
                            <w:div w:id="654840934">
                              <w:marLeft w:val="0"/>
                              <w:marRight w:val="0"/>
                              <w:marTop w:val="0"/>
                              <w:marBottom w:val="0"/>
                              <w:divBdr>
                                <w:top w:val="none" w:sz="0" w:space="0" w:color="auto"/>
                                <w:left w:val="none" w:sz="0" w:space="0" w:color="auto"/>
                                <w:bottom w:val="none" w:sz="0" w:space="0" w:color="auto"/>
                                <w:right w:val="none" w:sz="0" w:space="0" w:color="auto"/>
                              </w:divBdr>
                              <w:divsChild>
                                <w:div w:id="777674930">
                                  <w:marLeft w:val="0"/>
                                  <w:marRight w:val="0"/>
                                  <w:marTop w:val="0"/>
                                  <w:marBottom w:val="0"/>
                                  <w:divBdr>
                                    <w:top w:val="none" w:sz="0" w:space="0" w:color="auto"/>
                                    <w:left w:val="none" w:sz="0" w:space="0" w:color="auto"/>
                                    <w:bottom w:val="none" w:sz="0" w:space="0" w:color="auto"/>
                                    <w:right w:val="none" w:sz="0" w:space="0" w:color="auto"/>
                                  </w:divBdr>
                                  <w:divsChild>
                                    <w:div w:id="1635523330">
                                      <w:marLeft w:val="0"/>
                                      <w:marRight w:val="0"/>
                                      <w:marTop w:val="0"/>
                                      <w:marBottom w:val="0"/>
                                      <w:divBdr>
                                        <w:top w:val="none" w:sz="0" w:space="0" w:color="auto"/>
                                        <w:left w:val="none" w:sz="0" w:space="0" w:color="auto"/>
                                        <w:bottom w:val="none" w:sz="0" w:space="0" w:color="auto"/>
                                        <w:right w:val="none" w:sz="0" w:space="0" w:color="auto"/>
                                      </w:divBdr>
                                      <w:divsChild>
                                        <w:div w:id="2109621178">
                                          <w:marLeft w:val="0"/>
                                          <w:marRight w:val="0"/>
                                          <w:marTop w:val="0"/>
                                          <w:marBottom w:val="0"/>
                                          <w:divBdr>
                                            <w:top w:val="none" w:sz="0" w:space="0" w:color="auto"/>
                                            <w:left w:val="none" w:sz="0" w:space="0" w:color="auto"/>
                                            <w:bottom w:val="none" w:sz="0" w:space="0" w:color="auto"/>
                                            <w:right w:val="none" w:sz="0" w:space="0" w:color="auto"/>
                                          </w:divBdr>
                                          <w:divsChild>
                                            <w:div w:id="890190128">
                                              <w:marLeft w:val="0"/>
                                              <w:marRight w:val="0"/>
                                              <w:marTop w:val="0"/>
                                              <w:marBottom w:val="0"/>
                                              <w:divBdr>
                                                <w:top w:val="none" w:sz="0" w:space="0" w:color="auto"/>
                                                <w:left w:val="none" w:sz="0" w:space="0" w:color="auto"/>
                                                <w:bottom w:val="none" w:sz="0" w:space="0" w:color="auto"/>
                                                <w:right w:val="none" w:sz="0" w:space="0" w:color="auto"/>
                                              </w:divBdr>
                                              <w:divsChild>
                                                <w:div w:id="968633041">
                                                  <w:marLeft w:val="0"/>
                                                  <w:marRight w:val="0"/>
                                                  <w:marTop w:val="0"/>
                                                  <w:marBottom w:val="0"/>
                                                  <w:divBdr>
                                                    <w:top w:val="none" w:sz="0" w:space="0" w:color="auto"/>
                                                    <w:left w:val="none" w:sz="0" w:space="0" w:color="auto"/>
                                                    <w:bottom w:val="none" w:sz="0" w:space="0" w:color="auto"/>
                                                    <w:right w:val="none" w:sz="0" w:space="0" w:color="auto"/>
                                                  </w:divBdr>
                                                  <w:divsChild>
                                                    <w:div w:id="1170364160">
                                                      <w:marLeft w:val="0"/>
                                                      <w:marRight w:val="0"/>
                                                      <w:marTop w:val="0"/>
                                                      <w:marBottom w:val="0"/>
                                                      <w:divBdr>
                                                        <w:top w:val="none" w:sz="0" w:space="0" w:color="auto"/>
                                                        <w:left w:val="none" w:sz="0" w:space="0" w:color="auto"/>
                                                        <w:bottom w:val="none" w:sz="0" w:space="0" w:color="auto"/>
                                                        <w:right w:val="none" w:sz="0" w:space="0" w:color="auto"/>
                                                      </w:divBdr>
                                                      <w:divsChild>
                                                        <w:div w:id="528104073">
                                                          <w:marLeft w:val="0"/>
                                                          <w:marRight w:val="0"/>
                                                          <w:marTop w:val="0"/>
                                                          <w:marBottom w:val="0"/>
                                                          <w:divBdr>
                                                            <w:top w:val="none" w:sz="0" w:space="0" w:color="auto"/>
                                                            <w:left w:val="none" w:sz="0" w:space="0" w:color="auto"/>
                                                            <w:bottom w:val="none" w:sz="0" w:space="0" w:color="auto"/>
                                                            <w:right w:val="none" w:sz="0" w:space="0" w:color="auto"/>
                                                          </w:divBdr>
                                                          <w:divsChild>
                                                            <w:div w:id="845172262">
                                                              <w:marLeft w:val="0"/>
                                                              <w:marRight w:val="0"/>
                                                              <w:marTop w:val="0"/>
                                                              <w:marBottom w:val="0"/>
                                                              <w:divBdr>
                                                                <w:top w:val="none" w:sz="0" w:space="0" w:color="auto"/>
                                                                <w:left w:val="none" w:sz="0" w:space="0" w:color="auto"/>
                                                                <w:bottom w:val="none" w:sz="0" w:space="0" w:color="auto"/>
                                                                <w:right w:val="none" w:sz="0" w:space="0" w:color="auto"/>
                                                              </w:divBdr>
                                                              <w:divsChild>
                                                                <w:div w:id="1829053063">
                                                                  <w:marLeft w:val="0"/>
                                                                  <w:marRight w:val="0"/>
                                                                  <w:marTop w:val="0"/>
                                                                  <w:marBottom w:val="0"/>
                                                                  <w:divBdr>
                                                                    <w:top w:val="none" w:sz="0" w:space="0" w:color="auto"/>
                                                                    <w:left w:val="none" w:sz="0" w:space="0" w:color="auto"/>
                                                                    <w:bottom w:val="none" w:sz="0" w:space="0" w:color="auto"/>
                                                                    <w:right w:val="none" w:sz="0" w:space="0" w:color="auto"/>
                                                                  </w:divBdr>
                                                                  <w:divsChild>
                                                                    <w:div w:id="1659840050">
                                                                      <w:marLeft w:val="0"/>
                                                                      <w:marRight w:val="0"/>
                                                                      <w:marTop w:val="0"/>
                                                                      <w:marBottom w:val="0"/>
                                                                      <w:divBdr>
                                                                        <w:top w:val="none" w:sz="0" w:space="0" w:color="auto"/>
                                                                        <w:left w:val="none" w:sz="0" w:space="0" w:color="auto"/>
                                                                        <w:bottom w:val="none" w:sz="0" w:space="0" w:color="auto"/>
                                                                        <w:right w:val="none" w:sz="0" w:space="0" w:color="auto"/>
                                                                      </w:divBdr>
                                                                      <w:divsChild>
                                                                        <w:div w:id="1769888350">
                                                                          <w:marLeft w:val="0"/>
                                                                          <w:marRight w:val="0"/>
                                                                          <w:marTop w:val="0"/>
                                                                          <w:marBottom w:val="0"/>
                                                                          <w:divBdr>
                                                                            <w:top w:val="none" w:sz="0" w:space="0" w:color="auto"/>
                                                                            <w:left w:val="none" w:sz="0" w:space="0" w:color="auto"/>
                                                                            <w:bottom w:val="none" w:sz="0" w:space="0" w:color="auto"/>
                                                                            <w:right w:val="none" w:sz="0" w:space="0" w:color="auto"/>
                                                                          </w:divBdr>
                                                                          <w:divsChild>
                                                                            <w:div w:id="166947927">
                                                                              <w:marLeft w:val="0"/>
                                                                              <w:marRight w:val="0"/>
                                                                              <w:marTop w:val="0"/>
                                                                              <w:marBottom w:val="0"/>
                                                                              <w:divBdr>
                                                                                <w:top w:val="none" w:sz="0" w:space="0" w:color="auto"/>
                                                                                <w:left w:val="none" w:sz="0" w:space="0" w:color="auto"/>
                                                                                <w:bottom w:val="none" w:sz="0" w:space="0" w:color="auto"/>
                                                                                <w:right w:val="none" w:sz="0" w:space="0" w:color="auto"/>
                                                                              </w:divBdr>
                                                                              <w:divsChild>
                                                                                <w:div w:id="1815638081">
                                                                                  <w:marLeft w:val="0"/>
                                                                                  <w:marRight w:val="0"/>
                                                                                  <w:marTop w:val="0"/>
                                                                                  <w:marBottom w:val="0"/>
                                                                                  <w:divBdr>
                                                                                    <w:top w:val="none" w:sz="0" w:space="0" w:color="auto"/>
                                                                                    <w:left w:val="none" w:sz="0" w:space="0" w:color="auto"/>
                                                                                    <w:bottom w:val="none" w:sz="0" w:space="0" w:color="auto"/>
                                                                                    <w:right w:val="none" w:sz="0" w:space="0" w:color="auto"/>
                                                                                  </w:divBdr>
                                                                                  <w:divsChild>
                                                                                    <w:div w:id="1827238756">
                                                                                      <w:marLeft w:val="0"/>
                                                                                      <w:marRight w:val="0"/>
                                                                                      <w:marTop w:val="0"/>
                                                                                      <w:marBottom w:val="0"/>
                                                                                      <w:divBdr>
                                                                                        <w:top w:val="none" w:sz="0" w:space="0" w:color="auto"/>
                                                                                        <w:left w:val="none" w:sz="0" w:space="0" w:color="auto"/>
                                                                                        <w:bottom w:val="none" w:sz="0" w:space="0" w:color="auto"/>
                                                                                        <w:right w:val="none" w:sz="0" w:space="0" w:color="auto"/>
                                                                                      </w:divBdr>
                                                                                      <w:divsChild>
                                                                                        <w:div w:id="87654375">
                                                                                          <w:marLeft w:val="0"/>
                                                                                          <w:marRight w:val="0"/>
                                                                                          <w:marTop w:val="0"/>
                                                                                          <w:marBottom w:val="0"/>
                                                                                          <w:divBdr>
                                                                                            <w:top w:val="none" w:sz="0" w:space="0" w:color="auto"/>
                                                                                            <w:left w:val="none" w:sz="0" w:space="0" w:color="auto"/>
                                                                                            <w:bottom w:val="none" w:sz="0" w:space="0" w:color="auto"/>
                                                                                            <w:right w:val="none" w:sz="0" w:space="0" w:color="auto"/>
                                                                                          </w:divBdr>
                                                                                          <w:divsChild>
                                                                                            <w:div w:id="1015577462">
                                                                                              <w:marLeft w:val="0"/>
                                                                                              <w:marRight w:val="0"/>
                                                                                              <w:marTop w:val="0"/>
                                                                                              <w:marBottom w:val="0"/>
                                                                                              <w:divBdr>
                                                                                                <w:top w:val="none" w:sz="0" w:space="0" w:color="auto"/>
                                                                                                <w:left w:val="none" w:sz="0" w:space="0" w:color="auto"/>
                                                                                                <w:bottom w:val="none" w:sz="0" w:space="0" w:color="auto"/>
                                                                                                <w:right w:val="none" w:sz="0" w:space="0" w:color="auto"/>
                                                                                              </w:divBdr>
                                                                                              <w:divsChild>
                                                                                                <w:div w:id="480729693">
                                                                                                  <w:marLeft w:val="0"/>
                                                                                                  <w:marRight w:val="0"/>
                                                                                                  <w:marTop w:val="0"/>
                                                                                                  <w:marBottom w:val="0"/>
                                                                                                  <w:divBdr>
                                                                                                    <w:top w:val="none" w:sz="0" w:space="0" w:color="auto"/>
                                                                                                    <w:left w:val="none" w:sz="0" w:space="0" w:color="auto"/>
                                                                                                    <w:bottom w:val="none" w:sz="0" w:space="0" w:color="auto"/>
                                                                                                    <w:right w:val="none" w:sz="0" w:space="0" w:color="auto"/>
                                                                                                  </w:divBdr>
                                                                                                  <w:divsChild>
                                                                                                    <w:div w:id="1055545064">
                                                                                                      <w:marLeft w:val="0"/>
                                                                                                      <w:marRight w:val="0"/>
                                                                                                      <w:marTop w:val="0"/>
                                                                                                      <w:marBottom w:val="0"/>
                                                                                                      <w:divBdr>
                                                                                                        <w:top w:val="none" w:sz="0" w:space="0" w:color="auto"/>
                                                                                                        <w:left w:val="none" w:sz="0" w:space="0" w:color="auto"/>
                                                                                                        <w:bottom w:val="none" w:sz="0" w:space="0" w:color="auto"/>
                                                                                                        <w:right w:val="none" w:sz="0" w:space="0" w:color="auto"/>
                                                                                                      </w:divBdr>
                                                                                                      <w:divsChild>
                                                                                                        <w:div w:id="963343476">
                                                                                                          <w:marLeft w:val="0"/>
                                                                                                          <w:marRight w:val="0"/>
                                                                                                          <w:marTop w:val="0"/>
                                                                                                          <w:marBottom w:val="0"/>
                                                                                                          <w:divBdr>
                                                                                                            <w:top w:val="none" w:sz="0" w:space="0" w:color="auto"/>
                                                                                                            <w:left w:val="none" w:sz="0" w:space="0" w:color="auto"/>
                                                                                                            <w:bottom w:val="none" w:sz="0" w:space="0" w:color="auto"/>
                                                                                                            <w:right w:val="none" w:sz="0" w:space="0" w:color="auto"/>
                                                                                                          </w:divBdr>
                                                                                                          <w:divsChild>
                                                                                                            <w:div w:id="401022940">
                                                                                                              <w:marLeft w:val="0"/>
                                                                                                              <w:marRight w:val="0"/>
                                                                                                              <w:marTop w:val="0"/>
                                                                                                              <w:marBottom w:val="0"/>
                                                                                                              <w:divBdr>
                                                                                                                <w:top w:val="none" w:sz="0" w:space="0" w:color="auto"/>
                                                                                                                <w:left w:val="none" w:sz="0" w:space="0" w:color="auto"/>
                                                                                                                <w:bottom w:val="none" w:sz="0" w:space="0" w:color="auto"/>
                                                                                                                <w:right w:val="none" w:sz="0" w:space="0" w:color="auto"/>
                                                                                                              </w:divBdr>
                                                                                                              <w:divsChild>
                                                                                                                <w:div w:id="1780444138">
                                                                                                                  <w:marLeft w:val="0"/>
                                                                                                                  <w:marRight w:val="0"/>
                                                                                                                  <w:marTop w:val="0"/>
                                                                                                                  <w:marBottom w:val="0"/>
                                                                                                                  <w:divBdr>
                                                                                                                    <w:top w:val="none" w:sz="0" w:space="0" w:color="auto"/>
                                                                                                                    <w:left w:val="none" w:sz="0" w:space="0" w:color="auto"/>
                                                                                                                    <w:bottom w:val="none" w:sz="0" w:space="0" w:color="auto"/>
                                                                                                                    <w:right w:val="none" w:sz="0" w:space="0" w:color="auto"/>
                                                                                                                  </w:divBdr>
                                                                                                                  <w:divsChild>
                                                                                                                    <w:div w:id="1734422584">
                                                                                                                      <w:marLeft w:val="0"/>
                                                                                                                      <w:marRight w:val="0"/>
                                                                                                                      <w:marTop w:val="0"/>
                                                                                                                      <w:marBottom w:val="0"/>
                                                                                                                      <w:divBdr>
                                                                                                                        <w:top w:val="none" w:sz="0" w:space="0" w:color="auto"/>
                                                                                                                        <w:left w:val="none" w:sz="0" w:space="0" w:color="auto"/>
                                                                                                                        <w:bottom w:val="none" w:sz="0" w:space="0" w:color="auto"/>
                                                                                                                        <w:right w:val="none" w:sz="0" w:space="0" w:color="auto"/>
                                                                                                                      </w:divBdr>
                                                                                                                      <w:divsChild>
                                                                                                                        <w:div w:id="121849320">
                                                                                                                          <w:marLeft w:val="0"/>
                                                                                                                          <w:marRight w:val="0"/>
                                                                                                                          <w:marTop w:val="0"/>
                                                                                                                          <w:marBottom w:val="0"/>
                                                                                                                          <w:divBdr>
                                                                                                                            <w:top w:val="none" w:sz="0" w:space="0" w:color="auto"/>
                                                                                                                            <w:left w:val="none" w:sz="0" w:space="0" w:color="auto"/>
                                                                                                                            <w:bottom w:val="none" w:sz="0" w:space="0" w:color="auto"/>
                                                                                                                            <w:right w:val="none" w:sz="0" w:space="0" w:color="auto"/>
                                                                                                                          </w:divBdr>
                                                                                                                          <w:divsChild>
                                                                                                                            <w:div w:id="41243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sChild>
        <w:div w:id="2061856644">
          <w:marLeft w:val="0"/>
          <w:marRight w:val="0"/>
          <w:marTop w:val="0"/>
          <w:marBottom w:val="0"/>
          <w:divBdr>
            <w:top w:val="none" w:sz="0" w:space="0" w:color="auto"/>
            <w:left w:val="none" w:sz="0" w:space="0" w:color="auto"/>
            <w:bottom w:val="none" w:sz="0" w:space="0" w:color="auto"/>
            <w:right w:val="none" w:sz="0" w:space="0" w:color="auto"/>
          </w:divBdr>
          <w:divsChild>
            <w:div w:id="293484861">
              <w:marLeft w:val="0"/>
              <w:marRight w:val="0"/>
              <w:marTop w:val="0"/>
              <w:marBottom w:val="0"/>
              <w:divBdr>
                <w:top w:val="none" w:sz="0" w:space="0" w:color="auto"/>
                <w:left w:val="none" w:sz="0" w:space="0" w:color="auto"/>
                <w:bottom w:val="none" w:sz="0" w:space="0" w:color="auto"/>
                <w:right w:val="none" w:sz="0" w:space="0" w:color="auto"/>
              </w:divBdr>
              <w:divsChild>
                <w:div w:id="1394038977">
                  <w:marLeft w:val="0"/>
                  <w:marRight w:val="0"/>
                  <w:marTop w:val="0"/>
                  <w:marBottom w:val="0"/>
                  <w:divBdr>
                    <w:top w:val="none" w:sz="0" w:space="0" w:color="auto"/>
                    <w:left w:val="none" w:sz="0" w:space="0" w:color="auto"/>
                    <w:bottom w:val="none" w:sz="0" w:space="0" w:color="auto"/>
                    <w:right w:val="none" w:sz="0" w:space="0" w:color="auto"/>
                  </w:divBdr>
                  <w:divsChild>
                    <w:div w:id="806553633">
                      <w:marLeft w:val="0"/>
                      <w:marRight w:val="0"/>
                      <w:marTop w:val="0"/>
                      <w:marBottom w:val="0"/>
                      <w:divBdr>
                        <w:top w:val="none" w:sz="0" w:space="0" w:color="auto"/>
                        <w:left w:val="none" w:sz="0" w:space="0" w:color="auto"/>
                        <w:bottom w:val="none" w:sz="0" w:space="0" w:color="auto"/>
                        <w:right w:val="none" w:sz="0" w:space="0" w:color="auto"/>
                      </w:divBdr>
                      <w:divsChild>
                        <w:div w:id="19357560">
                          <w:marLeft w:val="0"/>
                          <w:marRight w:val="0"/>
                          <w:marTop w:val="0"/>
                          <w:marBottom w:val="0"/>
                          <w:divBdr>
                            <w:top w:val="none" w:sz="0" w:space="0" w:color="auto"/>
                            <w:left w:val="none" w:sz="0" w:space="0" w:color="auto"/>
                            <w:bottom w:val="none" w:sz="0" w:space="0" w:color="auto"/>
                            <w:right w:val="none" w:sz="0" w:space="0" w:color="auto"/>
                          </w:divBdr>
                          <w:divsChild>
                            <w:div w:id="611589556">
                              <w:marLeft w:val="0"/>
                              <w:marRight w:val="0"/>
                              <w:marTop w:val="0"/>
                              <w:marBottom w:val="0"/>
                              <w:divBdr>
                                <w:top w:val="none" w:sz="0" w:space="0" w:color="auto"/>
                                <w:left w:val="none" w:sz="0" w:space="0" w:color="auto"/>
                                <w:bottom w:val="none" w:sz="0" w:space="0" w:color="auto"/>
                                <w:right w:val="none" w:sz="0" w:space="0" w:color="auto"/>
                              </w:divBdr>
                              <w:divsChild>
                                <w:div w:id="1889678390">
                                  <w:marLeft w:val="0"/>
                                  <w:marRight w:val="0"/>
                                  <w:marTop w:val="0"/>
                                  <w:marBottom w:val="0"/>
                                  <w:divBdr>
                                    <w:top w:val="none" w:sz="0" w:space="0" w:color="auto"/>
                                    <w:left w:val="none" w:sz="0" w:space="0" w:color="auto"/>
                                    <w:bottom w:val="none" w:sz="0" w:space="0" w:color="auto"/>
                                    <w:right w:val="none" w:sz="0" w:space="0" w:color="auto"/>
                                  </w:divBdr>
                                  <w:divsChild>
                                    <w:div w:id="809513750">
                                      <w:marLeft w:val="0"/>
                                      <w:marRight w:val="0"/>
                                      <w:marTop w:val="0"/>
                                      <w:marBottom w:val="0"/>
                                      <w:divBdr>
                                        <w:top w:val="none" w:sz="0" w:space="0" w:color="auto"/>
                                        <w:left w:val="none" w:sz="0" w:space="0" w:color="auto"/>
                                        <w:bottom w:val="none" w:sz="0" w:space="0" w:color="auto"/>
                                        <w:right w:val="none" w:sz="0" w:space="0" w:color="auto"/>
                                      </w:divBdr>
                                      <w:divsChild>
                                        <w:div w:id="654141722">
                                          <w:marLeft w:val="0"/>
                                          <w:marRight w:val="0"/>
                                          <w:marTop w:val="0"/>
                                          <w:marBottom w:val="0"/>
                                          <w:divBdr>
                                            <w:top w:val="none" w:sz="0" w:space="0" w:color="auto"/>
                                            <w:left w:val="none" w:sz="0" w:space="0" w:color="auto"/>
                                            <w:bottom w:val="none" w:sz="0" w:space="0" w:color="auto"/>
                                            <w:right w:val="none" w:sz="0" w:space="0" w:color="auto"/>
                                          </w:divBdr>
                                          <w:divsChild>
                                            <w:div w:id="672344078">
                                              <w:marLeft w:val="0"/>
                                              <w:marRight w:val="0"/>
                                              <w:marTop w:val="0"/>
                                              <w:marBottom w:val="0"/>
                                              <w:divBdr>
                                                <w:top w:val="none" w:sz="0" w:space="0" w:color="auto"/>
                                                <w:left w:val="none" w:sz="0" w:space="0" w:color="auto"/>
                                                <w:bottom w:val="none" w:sz="0" w:space="0" w:color="auto"/>
                                                <w:right w:val="none" w:sz="0" w:space="0" w:color="auto"/>
                                              </w:divBdr>
                                              <w:divsChild>
                                                <w:div w:id="1459303966">
                                                  <w:marLeft w:val="0"/>
                                                  <w:marRight w:val="0"/>
                                                  <w:marTop w:val="0"/>
                                                  <w:marBottom w:val="0"/>
                                                  <w:divBdr>
                                                    <w:top w:val="none" w:sz="0" w:space="0" w:color="auto"/>
                                                    <w:left w:val="none" w:sz="0" w:space="0" w:color="auto"/>
                                                    <w:bottom w:val="none" w:sz="0" w:space="0" w:color="auto"/>
                                                    <w:right w:val="none" w:sz="0" w:space="0" w:color="auto"/>
                                                  </w:divBdr>
                                                  <w:divsChild>
                                                    <w:div w:id="1234198991">
                                                      <w:marLeft w:val="0"/>
                                                      <w:marRight w:val="0"/>
                                                      <w:marTop w:val="0"/>
                                                      <w:marBottom w:val="0"/>
                                                      <w:divBdr>
                                                        <w:top w:val="none" w:sz="0" w:space="0" w:color="auto"/>
                                                        <w:left w:val="none" w:sz="0" w:space="0" w:color="auto"/>
                                                        <w:bottom w:val="none" w:sz="0" w:space="0" w:color="auto"/>
                                                        <w:right w:val="none" w:sz="0" w:space="0" w:color="auto"/>
                                                      </w:divBdr>
                                                      <w:divsChild>
                                                        <w:div w:id="1712612117">
                                                          <w:marLeft w:val="0"/>
                                                          <w:marRight w:val="0"/>
                                                          <w:marTop w:val="0"/>
                                                          <w:marBottom w:val="0"/>
                                                          <w:divBdr>
                                                            <w:top w:val="none" w:sz="0" w:space="0" w:color="auto"/>
                                                            <w:left w:val="none" w:sz="0" w:space="0" w:color="auto"/>
                                                            <w:bottom w:val="none" w:sz="0" w:space="0" w:color="auto"/>
                                                            <w:right w:val="none" w:sz="0" w:space="0" w:color="auto"/>
                                                          </w:divBdr>
                                                          <w:divsChild>
                                                            <w:div w:id="1164054809">
                                                              <w:marLeft w:val="0"/>
                                                              <w:marRight w:val="0"/>
                                                              <w:marTop w:val="0"/>
                                                              <w:marBottom w:val="0"/>
                                                              <w:divBdr>
                                                                <w:top w:val="none" w:sz="0" w:space="0" w:color="auto"/>
                                                                <w:left w:val="none" w:sz="0" w:space="0" w:color="auto"/>
                                                                <w:bottom w:val="none" w:sz="0" w:space="0" w:color="auto"/>
                                                                <w:right w:val="none" w:sz="0" w:space="0" w:color="auto"/>
                                                              </w:divBdr>
                                                              <w:divsChild>
                                                                <w:div w:id="125204520">
                                                                  <w:marLeft w:val="0"/>
                                                                  <w:marRight w:val="0"/>
                                                                  <w:marTop w:val="0"/>
                                                                  <w:marBottom w:val="0"/>
                                                                  <w:divBdr>
                                                                    <w:top w:val="none" w:sz="0" w:space="0" w:color="auto"/>
                                                                    <w:left w:val="none" w:sz="0" w:space="0" w:color="auto"/>
                                                                    <w:bottom w:val="none" w:sz="0" w:space="0" w:color="auto"/>
                                                                    <w:right w:val="none" w:sz="0" w:space="0" w:color="auto"/>
                                                                  </w:divBdr>
                                                                  <w:divsChild>
                                                                    <w:div w:id="2007896432">
                                                                      <w:marLeft w:val="0"/>
                                                                      <w:marRight w:val="0"/>
                                                                      <w:marTop w:val="0"/>
                                                                      <w:marBottom w:val="0"/>
                                                                      <w:divBdr>
                                                                        <w:top w:val="none" w:sz="0" w:space="0" w:color="auto"/>
                                                                        <w:left w:val="none" w:sz="0" w:space="0" w:color="auto"/>
                                                                        <w:bottom w:val="none" w:sz="0" w:space="0" w:color="auto"/>
                                                                        <w:right w:val="none" w:sz="0" w:space="0" w:color="auto"/>
                                                                      </w:divBdr>
                                                                      <w:divsChild>
                                                                        <w:div w:id="1425413735">
                                                                          <w:marLeft w:val="0"/>
                                                                          <w:marRight w:val="0"/>
                                                                          <w:marTop w:val="0"/>
                                                                          <w:marBottom w:val="0"/>
                                                                          <w:divBdr>
                                                                            <w:top w:val="none" w:sz="0" w:space="0" w:color="auto"/>
                                                                            <w:left w:val="none" w:sz="0" w:space="0" w:color="auto"/>
                                                                            <w:bottom w:val="none" w:sz="0" w:space="0" w:color="auto"/>
                                                                            <w:right w:val="none" w:sz="0" w:space="0" w:color="auto"/>
                                                                          </w:divBdr>
                                                                          <w:divsChild>
                                                                            <w:div w:id="419644169">
                                                                              <w:marLeft w:val="0"/>
                                                                              <w:marRight w:val="0"/>
                                                                              <w:marTop w:val="0"/>
                                                                              <w:marBottom w:val="0"/>
                                                                              <w:divBdr>
                                                                                <w:top w:val="none" w:sz="0" w:space="0" w:color="auto"/>
                                                                                <w:left w:val="none" w:sz="0" w:space="0" w:color="auto"/>
                                                                                <w:bottom w:val="none" w:sz="0" w:space="0" w:color="auto"/>
                                                                                <w:right w:val="none" w:sz="0" w:space="0" w:color="auto"/>
                                                                              </w:divBdr>
                                                                              <w:divsChild>
                                                                                <w:div w:id="1478956708">
                                                                                  <w:marLeft w:val="0"/>
                                                                                  <w:marRight w:val="0"/>
                                                                                  <w:marTop w:val="0"/>
                                                                                  <w:marBottom w:val="0"/>
                                                                                  <w:divBdr>
                                                                                    <w:top w:val="none" w:sz="0" w:space="0" w:color="auto"/>
                                                                                    <w:left w:val="none" w:sz="0" w:space="0" w:color="auto"/>
                                                                                    <w:bottom w:val="none" w:sz="0" w:space="0" w:color="auto"/>
                                                                                    <w:right w:val="none" w:sz="0" w:space="0" w:color="auto"/>
                                                                                  </w:divBdr>
                                                                                  <w:divsChild>
                                                                                    <w:div w:id="645009158">
                                                                                      <w:marLeft w:val="0"/>
                                                                                      <w:marRight w:val="0"/>
                                                                                      <w:marTop w:val="0"/>
                                                                                      <w:marBottom w:val="0"/>
                                                                                      <w:divBdr>
                                                                                        <w:top w:val="none" w:sz="0" w:space="0" w:color="auto"/>
                                                                                        <w:left w:val="none" w:sz="0" w:space="0" w:color="auto"/>
                                                                                        <w:bottom w:val="none" w:sz="0" w:space="0" w:color="auto"/>
                                                                                        <w:right w:val="none" w:sz="0" w:space="0" w:color="auto"/>
                                                                                      </w:divBdr>
                                                                                      <w:divsChild>
                                                                                        <w:div w:id="562177528">
                                                                                          <w:marLeft w:val="0"/>
                                                                                          <w:marRight w:val="0"/>
                                                                                          <w:marTop w:val="0"/>
                                                                                          <w:marBottom w:val="0"/>
                                                                                          <w:divBdr>
                                                                                            <w:top w:val="none" w:sz="0" w:space="0" w:color="auto"/>
                                                                                            <w:left w:val="none" w:sz="0" w:space="0" w:color="auto"/>
                                                                                            <w:bottom w:val="none" w:sz="0" w:space="0" w:color="auto"/>
                                                                                            <w:right w:val="none" w:sz="0" w:space="0" w:color="auto"/>
                                                                                          </w:divBdr>
                                                                                          <w:divsChild>
                                                                                            <w:div w:id="87120549">
                                                                                              <w:marLeft w:val="0"/>
                                                                                              <w:marRight w:val="0"/>
                                                                                              <w:marTop w:val="0"/>
                                                                                              <w:marBottom w:val="0"/>
                                                                                              <w:divBdr>
                                                                                                <w:top w:val="none" w:sz="0" w:space="0" w:color="auto"/>
                                                                                                <w:left w:val="none" w:sz="0" w:space="0" w:color="auto"/>
                                                                                                <w:bottom w:val="none" w:sz="0" w:space="0" w:color="auto"/>
                                                                                                <w:right w:val="none" w:sz="0" w:space="0" w:color="auto"/>
                                                                                              </w:divBdr>
                                                                                              <w:divsChild>
                                                                                                <w:div w:id="992024611">
                                                                                                  <w:marLeft w:val="0"/>
                                                                                                  <w:marRight w:val="0"/>
                                                                                                  <w:marTop w:val="0"/>
                                                                                                  <w:marBottom w:val="0"/>
                                                                                                  <w:divBdr>
                                                                                                    <w:top w:val="none" w:sz="0" w:space="0" w:color="auto"/>
                                                                                                    <w:left w:val="none" w:sz="0" w:space="0" w:color="auto"/>
                                                                                                    <w:bottom w:val="none" w:sz="0" w:space="0" w:color="auto"/>
                                                                                                    <w:right w:val="none" w:sz="0" w:space="0" w:color="auto"/>
                                                                                                  </w:divBdr>
                                                                                                  <w:divsChild>
                                                                                                    <w:div w:id="1116564402">
                                                                                                      <w:marLeft w:val="0"/>
                                                                                                      <w:marRight w:val="0"/>
                                                                                                      <w:marTop w:val="0"/>
                                                                                                      <w:marBottom w:val="0"/>
                                                                                                      <w:divBdr>
                                                                                                        <w:top w:val="none" w:sz="0" w:space="0" w:color="auto"/>
                                                                                                        <w:left w:val="none" w:sz="0" w:space="0" w:color="auto"/>
                                                                                                        <w:bottom w:val="none" w:sz="0" w:space="0" w:color="auto"/>
                                                                                                        <w:right w:val="none" w:sz="0" w:space="0" w:color="auto"/>
                                                                                                      </w:divBdr>
                                                                                                      <w:divsChild>
                                                                                                        <w:div w:id="352732180">
                                                                                                          <w:marLeft w:val="0"/>
                                                                                                          <w:marRight w:val="0"/>
                                                                                                          <w:marTop w:val="0"/>
                                                                                                          <w:marBottom w:val="0"/>
                                                                                                          <w:divBdr>
                                                                                                            <w:top w:val="none" w:sz="0" w:space="0" w:color="auto"/>
                                                                                                            <w:left w:val="none" w:sz="0" w:space="0" w:color="auto"/>
                                                                                                            <w:bottom w:val="none" w:sz="0" w:space="0" w:color="auto"/>
                                                                                                            <w:right w:val="none" w:sz="0" w:space="0" w:color="auto"/>
                                                                                                          </w:divBdr>
                                                                                                          <w:divsChild>
                                                                                                            <w:div w:id="1429689971">
                                                                                                              <w:marLeft w:val="0"/>
                                                                                                              <w:marRight w:val="0"/>
                                                                                                              <w:marTop w:val="0"/>
                                                                                                              <w:marBottom w:val="0"/>
                                                                                                              <w:divBdr>
                                                                                                                <w:top w:val="none" w:sz="0" w:space="0" w:color="auto"/>
                                                                                                                <w:left w:val="none" w:sz="0" w:space="0" w:color="auto"/>
                                                                                                                <w:bottom w:val="none" w:sz="0" w:space="0" w:color="auto"/>
                                                                                                                <w:right w:val="none" w:sz="0" w:space="0" w:color="auto"/>
                                                                                                              </w:divBdr>
                                                                                                              <w:divsChild>
                                                                                                                <w:div w:id="917131969">
                                                                                                                  <w:marLeft w:val="0"/>
                                                                                                                  <w:marRight w:val="0"/>
                                                                                                                  <w:marTop w:val="0"/>
                                                                                                                  <w:marBottom w:val="0"/>
                                                                                                                  <w:divBdr>
                                                                                                                    <w:top w:val="none" w:sz="0" w:space="0" w:color="auto"/>
                                                                                                                    <w:left w:val="none" w:sz="0" w:space="0" w:color="auto"/>
                                                                                                                    <w:bottom w:val="none" w:sz="0" w:space="0" w:color="auto"/>
                                                                                                                    <w:right w:val="none" w:sz="0" w:space="0" w:color="auto"/>
                                                                                                                  </w:divBdr>
                                                                                                                </w:div>
                                                                                                              </w:divsChild>
                                                                                                            </w:div>
                                                                                                            <w:div w:id="1131509115">
                                                                                                              <w:marLeft w:val="0"/>
                                                                                                              <w:marRight w:val="0"/>
                                                                                                              <w:marTop w:val="0"/>
                                                                                                              <w:marBottom w:val="0"/>
                                                                                                              <w:divBdr>
                                                                                                                <w:top w:val="none" w:sz="0" w:space="0" w:color="auto"/>
                                                                                                                <w:left w:val="none" w:sz="0" w:space="0" w:color="auto"/>
                                                                                                                <w:bottom w:val="none" w:sz="0" w:space="0" w:color="auto"/>
                                                                                                                <w:right w:val="none" w:sz="0" w:space="0" w:color="auto"/>
                                                                                                              </w:divBdr>
                                                                                                              <w:divsChild>
                                                                                                                <w:div w:id="5718366">
                                                                                                                  <w:marLeft w:val="0"/>
                                                                                                                  <w:marRight w:val="0"/>
                                                                                                                  <w:marTop w:val="0"/>
                                                                                                                  <w:marBottom w:val="0"/>
                                                                                                                  <w:divBdr>
                                                                                                                    <w:top w:val="none" w:sz="0" w:space="0" w:color="auto"/>
                                                                                                                    <w:left w:val="none" w:sz="0" w:space="0" w:color="auto"/>
                                                                                                                    <w:bottom w:val="none" w:sz="0" w:space="0" w:color="auto"/>
                                                                                                                    <w:right w:val="none" w:sz="0" w:space="0" w:color="auto"/>
                                                                                                                  </w:divBdr>
                                                                                                                  <w:divsChild>
                                                                                                                    <w:div w:id="736904734">
                                                                                                                      <w:marLeft w:val="0"/>
                                                                                                                      <w:marRight w:val="0"/>
                                                                                                                      <w:marTop w:val="0"/>
                                                                                                                      <w:marBottom w:val="0"/>
                                                                                                                      <w:divBdr>
                                                                                                                        <w:top w:val="none" w:sz="0" w:space="0" w:color="auto"/>
                                                                                                                        <w:left w:val="none" w:sz="0" w:space="0" w:color="auto"/>
                                                                                                                        <w:bottom w:val="none" w:sz="0" w:space="0" w:color="auto"/>
                                                                                                                        <w:right w:val="none" w:sz="0" w:space="0" w:color="auto"/>
                                                                                                                      </w:divBdr>
                                                                                                                    </w:div>
                                                                                                                    <w:div w:id="33862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8798487">
      <w:bodyDiv w:val="1"/>
      <w:marLeft w:val="0"/>
      <w:marRight w:val="0"/>
      <w:marTop w:val="0"/>
      <w:marBottom w:val="0"/>
      <w:divBdr>
        <w:top w:val="none" w:sz="0" w:space="0" w:color="auto"/>
        <w:left w:val="none" w:sz="0" w:space="0" w:color="auto"/>
        <w:bottom w:val="none" w:sz="0" w:space="0" w:color="auto"/>
        <w:right w:val="none" w:sz="0" w:space="0" w:color="auto"/>
      </w:divBdr>
      <w:divsChild>
        <w:div w:id="546840633">
          <w:marLeft w:val="0"/>
          <w:marRight w:val="0"/>
          <w:marTop w:val="0"/>
          <w:marBottom w:val="0"/>
          <w:divBdr>
            <w:top w:val="none" w:sz="0" w:space="0" w:color="auto"/>
            <w:left w:val="none" w:sz="0" w:space="0" w:color="auto"/>
            <w:bottom w:val="none" w:sz="0" w:space="0" w:color="auto"/>
            <w:right w:val="none" w:sz="0" w:space="0" w:color="auto"/>
          </w:divBdr>
          <w:divsChild>
            <w:div w:id="1759788711">
              <w:marLeft w:val="0"/>
              <w:marRight w:val="0"/>
              <w:marTop w:val="0"/>
              <w:marBottom w:val="0"/>
              <w:divBdr>
                <w:top w:val="none" w:sz="0" w:space="0" w:color="auto"/>
                <w:left w:val="none" w:sz="0" w:space="0" w:color="auto"/>
                <w:bottom w:val="none" w:sz="0" w:space="0" w:color="auto"/>
                <w:right w:val="none" w:sz="0" w:space="0" w:color="auto"/>
              </w:divBdr>
              <w:divsChild>
                <w:div w:id="785930853">
                  <w:marLeft w:val="0"/>
                  <w:marRight w:val="0"/>
                  <w:marTop w:val="0"/>
                  <w:marBottom w:val="0"/>
                  <w:divBdr>
                    <w:top w:val="none" w:sz="0" w:space="0" w:color="auto"/>
                    <w:left w:val="none" w:sz="0" w:space="0" w:color="auto"/>
                    <w:bottom w:val="none" w:sz="0" w:space="0" w:color="auto"/>
                    <w:right w:val="none" w:sz="0" w:space="0" w:color="auto"/>
                  </w:divBdr>
                  <w:divsChild>
                    <w:div w:id="619382689">
                      <w:marLeft w:val="0"/>
                      <w:marRight w:val="0"/>
                      <w:marTop w:val="0"/>
                      <w:marBottom w:val="0"/>
                      <w:divBdr>
                        <w:top w:val="none" w:sz="0" w:space="0" w:color="auto"/>
                        <w:left w:val="none" w:sz="0" w:space="0" w:color="auto"/>
                        <w:bottom w:val="none" w:sz="0" w:space="0" w:color="auto"/>
                        <w:right w:val="none" w:sz="0" w:space="0" w:color="auto"/>
                      </w:divBdr>
                      <w:divsChild>
                        <w:div w:id="2121874554">
                          <w:marLeft w:val="0"/>
                          <w:marRight w:val="0"/>
                          <w:marTop w:val="0"/>
                          <w:marBottom w:val="0"/>
                          <w:divBdr>
                            <w:top w:val="none" w:sz="0" w:space="0" w:color="auto"/>
                            <w:left w:val="none" w:sz="0" w:space="0" w:color="auto"/>
                            <w:bottom w:val="none" w:sz="0" w:space="0" w:color="auto"/>
                            <w:right w:val="none" w:sz="0" w:space="0" w:color="auto"/>
                          </w:divBdr>
                          <w:divsChild>
                            <w:div w:id="1903978270">
                              <w:marLeft w:val="0"/>
                              <w:marRight w:val="0"/>
                              <w:marTop w:val="0"/>
                              <w:marBottom w:val="0"/>
                              <w:divBdr>
                                <w:top w:val="none" w:sz="0" w:space="0" w:color="auto"/>
                                <w:left w:val="none" w:sz="0" w:space="0" w:color="auto"/>
                                <w:bottom w:val="none" w:sz="0" w:space="0" w:color="auto"/>
                                <w:right w:val="none" w:sz="0" w:space="0" w:color="auto"/>
                              </w:divBdr>
                              <w:divsChild>
                                <w:div w:id="1437290675">
                                  <w:marLeft w:val="0"/>
                                  <w:marRight w:val="0"/>
                                  <w:marTop w:val="0"/>
                                  <w:marBottom w:val="0"/>
                                  <w:divBdr>
                                    <w:top w:val="none" w:sz="0" w:space="0" w:color="auto"/>
                                    <w:left w:val="none" w:sz="0" w:space="0" w:color="auto"/>
                                    <w:bottom w:val="none" w:sz="0" w:space="0" w:color="auto"/>
                                    <w:right w:val="none" w:sz="0" w:space="0" w:color="auto"/>
                                  </w:divBdr>
                                  <w:divsChild>
                                    <w:div w:id="351077972">
                                      <w:marLeft w:val="0"/>
                                      <w:marRight w:val="0"/>
                                      <w:marTop w:val="0"/>
                                      <w:marBottom w:val="0"/>
                                      <w:divBdr>
                                        <w:top w:val="none" w:sz="0" w:space="0" w:color="auto"/>
                                        <w:left w:val="none" w:sz="0" w:space="0" w:color="auto"/>
                                        <w:bottom w:val="none" w:sz="0" w:space="0" w:color="auto"/>
                                        <w:right w:val="none" w:sz="0" w:space="0" w:color="auto"/>
                                      </w:divBdr>
                                      <w:divsChild>
                                        <w:div w:id="2006736826">
                                          <w:marLeft w:val="0"/>
                                          <w:marRight w:val="0"/>
                                          <w:marTop w:val="0"/>
                                          <w:marBottom w:val="0"/>
                                          <w:divBdr>
                                            <w:top w:val="none" w:sz="0" w:space="0" w:color="auto"/>
                                            <w:left w:val="none" w:sz="0" w:space="0" w:color="auto"/>
                                            <w:bottom w:val="none" w:sz="0" w:space="0" w:color="auto"/>
                                            <w:right w:val="none" w:sz="0" w:space="0" w:color="auto"/>
                                          </w:divBdr>
                                          <w:divsChild>
                                            <w:div w:id="1546526895">
                                              <w:marLeft w:val="0"/>
                                              <w:marRight w:val="0"/>
                                              <w:marTop w:val="0"/>
                                              <w:marBottom w:val="0"/>
                                              <w:divBdr>
                                                <w:top w:val="none" w:sz="0" w:space="0" w:color="auto"/>
                                                <w:left w:val="none" w:sz="0" w:space="0" w:color="auto"/>
                                                <w:bottom w:val="none" w:sz="0" w:space="0" w:color="auto"/>
                                                <w:right w:val="none" w:sz="0" w:space="0" w:color="auto"/>
                                              </w:divBdr>
                                              <w:divsChild>
                                                <w:div w:id="953365196">
                                                  <w:marLeft w:val="0"/>
                                                  <w:marRight w:val="0"/>
                                                  <w:marTop w:val="0"/>
                                                  <w:marBottom w:val="0"/>
                                                  <w:divBdr>
                                                    <w:top w:val="none" w:sz="0" w:space="0" w:color="auto"/>
                                                    <w:left w:val="none" w:sz="0" w:space="0" w:color="auto"/>
                                                    <w:bottom w:val="none" w:sz="0" w:space="0" w:color="auto"/>
                                                    <w:right w:val="none" w:sz="0" w:space="0" w:color="auto"/>
                                                  </w:divBdr>
                                                  <w:divsChild>
                                                    <w:div w:id="1299720123">
                                                      <w:marLeft w:val="0"/>
                                                      <w:marRight w:val="0"/>
                                                      <w:marTop w:val="0"/>
                                                      <w:marBottom w:val="0"/>
                                                      <w:divBdr>
                                                        <w:top w:val="none" w:sz="0" w:space="0" w:color="auto"/>
                                                        <w:left w:val="none" w:sz="0" w:space="0" w:color="auto"/>
                                                        <w:bottom w:val="none" w:sz="0" w:space="0" w:color="auto"/>
                                                        <w:right w:val="none" w:sz="0" w:space="0" w:color="auto"/>
                                                      </w:divBdr>
                                                      <w:divsChild>
                                                        <w:div w:id="371004182">
                                                          <w:marLeft w:val="0"/>
                                                          <w:marRight w:val="0"/>
                                                          <w:marTop w:val="0"/>
                                                          <w:marBottom w:val="0"/>
                                                          <w:divBdr>
                                                            <w:top w:val="none" w:sz="0" w:space="0" w:color="auto"/>
                                                            <w:left w:val="none" w:sz="0" w:space="0" w:color="auto"/>
                                                            <w:bottom w:val="none" w:sz="0" w:space="0" w:color="auto"/>
                                                            <w:right w:val="none" w:sz="0" w:space="0" w:color="auto"/>
                                                          </w:divBdr>
                                                          <w:divsChild>
                                                            <w:div w:id="1040058866">
                                                              <w:marLeft w:val="0"/>
                                                              <w:marRight w:val="0"/>
                                                              <w:marTop w:val="0"/>
                                                              <w:marBottom w:val="0"/>
                                                              <w:divBdr>
                                                                <w:top w:val="none" w:sz="0" w:space="0" w:color="auto"/>
                                                                <w:left w:val="none" w:sz="0" w:space="0" w:color="auto"/>
                                                                <w:bottom w:val="none" w:sz="0" w:space="0" w:color="auto"/>
                                                                <w:right w:val="none" w:sz="0" w:space="0" w:color="auto"/>
                                                              </w:divBdr>
                                                              <w:divsChild>
                                                                <w:div w:id="793253004">
                                                                  <w:marLeft w:val="0"/>
                                                                  <w:marRight w:val="0"/>
                                                                  <w:marTop w:val="0"/>
                                                                  <w:marBottom w:val="0"/>
                                                                  <w:divBdr>
                                                                    <w:top w:val="none" w:sz="0" w:space="0" w:color="auto"/>
                                                                    <w:left w:val="none" w:sz="0" w:space="0" w:color="auto"/>
                                                                    <w:bottom w:val="none" w:sz="0" w:space="0" w:color="auto"/>
                                                                    <w:right w:val="none" w:sz="0" w:space="0" w:color="auto"/>
                                                                  </w:divBdr>
                                                                  <w:divsChild>
                                                                    <w:div w:id="1928342969">
                                                                      <w:marLeft w:val="0"/>
                                                                      <w:marRight w:val="0"/>
                                                                      <w:marTop w:val="0"/>
                                                                      <w:marBottom w:val="0"/>
                                                                      <w:divBdr>
                                                                        <w:top w:val="none" w:sz="0" w:space="0" w:color="auto"/>
                                                                        <w:left w:val="none" w:sz="0" w:space="0" w:color="auto"/>
                                                                        <w:bottom w:val="none" w:sz="0" w:space="0" w:color="auto"/>
                                                                        <w:right w:val="none" w:sz="0" w:space="0" w:color="auto"/>
                                                                      </w:divBdr>
                                                                      <w:divsChild>
                                                                        <w:div w:id="1870876660">
                                                                          <w:marLeft w:val="0"/>
                                                                          <w:marRight w:val="0"/>
                                                                          <w:marTop w:val="0"/>
                                                                          <w:marBottom w:val="0"/>
                                                                          <w:divBdr>
                                                                            <w:top w:val="none" w:sz="0" w:space="0" w:color="auto"/>
                                                                            <w:left w:val="none" w:sz="0" w:space="0" w:color="auto"/>
                                                                            <w:bottom w:val="none" w:sz="0" w:space="0" w:color="auto"/>
                                                                            <w:right w:val="none" w:sz="0" w:space="0" w:color="auto"/>
                                                                          </w:divBdr>
                                                                          <w:divsChild>
                                                                            <w:div w:id="1393500305">
                                                                              <w:marLeft w:val="0"/>
                                                                              <w:marRight w:val="0"/>
                                                                              <w:marTop w:val="0"/>
                                                                              <w:marBottom w:val="0"/>
                                                                              <w:divBdr>
                                                                                <w:top w:val="none" w:sz="0" w:space="0" w:color="auto"/>
                                                                                <w:left w:val="none" w:sz="0" w:space="0" w:color="auto"/>
                                                                                <w:bottom w:val="none" w:sz="0" w:space="0" w:color="auto"/>
                                                                                <w:right w:val="none" w:sz="0" w:space="0" w:color="auto"/>
                                                                              </w:divBdr>
                                                                              <w:divsChild>
                                                                                <w:div w:id="595985594">
                                                                                  <w:marLeft w:val="0"/>
                                                                                  <w:marRight w:val="0"/>
                                                                                  <w:marTop w:val="0"/>
                                                                                  <w:marBottom w:val="0"/>
                                                                                  <w:divBdr>
                                                                                    <w:top w:val="none" w:sz="0" w:space="0" w:color="auto"/>
                                                                                    <w:left w:val="none" w:sz="0" w:space="0" w:color="auto"/>
                                                                                    <w:bottom w:val="none" w:sz="0" w:space="0" w:color="auto"/>
                                                                                    <w:right w:val="none" w:sz="0" w:space="0" w:color="auto"/>
                                                                                  </w:divBdr>
                                                                                  <w:divsChild>
                                                                                    <w:div w:id="1030645871">
                                                                                      <w:marLeft w:val="0"/>
                                                                                      <w:marRight w:val="0"/>
                                                                                      <w:marTop w:val="0"/>
                                                                                      <w:marBottom w:val="0"/>
                                                                                      <w:divBdr>
                                                                                        <w:top w:val="none" w:sz="0" w:space="0" w:color="auto"/>
                                                                                        <w:left w:val="none" w:sz="0" w:space="0" w:color="auto"/>
                                                                                        <w:bottom w:val="none" w:sz="0" w:space="0" w:color="auto"/>
                                                                                        <w:right w:val="none" w:sz="0" w:space="0" w:color="auto"/>
                                                                                      </w:divBdr>
                                                                                      <w:divsChild>
                                                                                        <w:div w:id="307709358">
                                                                                          <w:marLeft w:val="0"/>
                                                                                          <w:marRight w:val="0"/>
                                                                                          <w:marTop w:val="0"/>
                                                                                          <w:marBottom w:val="0"/>
                                                                                          <w:divBdr>
                                                                                            <w:top w:val="none" w:sz="0" w:space="0" w:color="auto"/>
                                                                                            <w:left w:val="none" w:sz="0" w:space="0" w:color="auto"/>
                                                                                            <w:bottom w:val="none" w:sz="0" w:space="0" w:color="auto"/>
                                                                                            <w:right w:val="none" w:sz="0" w:space="0" w:color="auto"/>
                                                                                          </w:divBdr>
                                                                                          <w:divsChild>
                                                                                            <w:div w:id="44843240">
                                                                                              <w:marLeft w:val="0"/>
                                                                                              <w:marRight w:val="0"/>
                                                                                              <w:marTop w:val="0"/>
                                                                                              <w:marBottom w:val="0"/>
                                                                                              <w:divBdr>
                                                                                                <w:top w:val="none" w:sz="0" w:space="0" w:color="auto"/>
                                                                                                <w:left w:val="none" w:sz="0" w:space="0" w:color="auto"/>
                                                                                                <w:bottom w:val="none" w:sz="0" w:space="0" w:color="auto"/>
                                                                                                <w:right w:val="none" w:sz="0" w:space="0" w:color="auto"/>
                                                                                              </w:divBdr>
                                                                                              <w:divsChild>
                                                                                                <w:div w:id="1000766776">
                                                                                                  <w:marLeft w:val="0"/>
                                                                                                  <w:marRight w:val="0"/>
                                                                                                  <w:marTop w:val="0"/>
                                                                                                  <w:marBottom w:val="0"/>
                                                                                                  <w:divBdr>
                                                                                                    <w:top w:val="none" w:sz="0" w:space="0" w:color="auto"/>
                                                                                                    <w:left w:val="none" w:sz="0" w:space="0" w:color="auto"/>
                                                                                                    <w:bottom w:val="none" w:sz="0" w:space="0" w:color="auto"/>
                                                                                                    <w:right w:val="none" w:sz="0" w:space="0" w:color="auto"/>
                                                                                                  </w:divBdr>
                                                                                                  <w:divsChild>
                                                                                                    <w:div w:id="304360352">
                                                                                                      <w:marLeft w:val="0"/>
                                                                                                      <w:marRight w:val="0"/>
                                                                                                      <w:marTop w:val="0"/>
                                                                                                      <w:marBottom w:val="0"/>
                                                                                                      <w:divBdr>
                                                                                                        <w:top w:val="none" w:sz="0" w:space="0" w:color="auto"/>
                                                                                                        <w:left w:val="none" w:sz="0" w:space="0" w:color="auto"/>
                                                                                                        <w:bottom w:val="none" w:sz="0" w:space="0" w:color="auto"/>
                                                                                                        <w:right w:val="none" w:sz="0" w:space="0" w:color="auto"/>
                                                                                                      </w:divBdr>
                                                                                                      <w:divsChild>
                                                                                                        <w:div w:id="1949002059">
                                                                                                          <w:marLeft w:val="0"/>
                                                                                                          <w:marRight w:val="0"/>
                                                                                                          <w:marTop w:val="0"/>
                                                                                                          <w:marBottom w:val="0"/>
                                                                                                          <w:divBdr>
                                                                                                            <w:top w:val="none" w:sz="0" w:space="0" w:color="auto"/>
                                                                                                            <w:left w:val="none" w:sz="0" w:space="0" w:color="auto"/>
                                                                                                            <w:bottom w:val="none" w:sz="0" w:space="0" w:color="auto"/>
                                                                                                            <w:right w:val="none" w:sz="0" w:space="0" w:color="auto"/>
                                                                                                          </w:divBdr>
                                                                                                          <w:divsChild>
                                                                                                            <w:div w:id="1247379007">
                                                                                                              <w:marLeft w:val="0"/>
                                                                                                              <w:marRight w:val="0"/>
                                                                                                              <w:marTop w:val="0"/>
                                                                                                              <w:marBottom w:val="0"/>
                                                                                                              <w:divBdr>
                                                                                                                <w:top w:val="none" w:sz="0" w:space="0" w:color="auto"/>
                                                                                                                <w:left w:val="none" w:sz="0" w:space="0" w:color="auto"/>
                                                                                                                <w:bottom w:val="none" w:sz="0" w:space="0" w:color="auto"/>
                                                                                                                <w:right w:val="none" w:sz="0" w:space="0" w:color="auto"/>
                                                                                                              </w:divBdr>
                                                                                                              <w:divsChild>
                                                                                                                <w:div w:id="634217027">
                                                                                                                  <w:marLeft w:val="0"/>
                                                                                                                  <w:marRight w:val="0"/>
                                                                                                                  <w:marTop w:val="0"/>
                                                                                                                  <w:marBottom w:val="0"/>
                                                                                                                  <w:divBdr>
                                                                                                                    <w:top w:val="none" w:sz="0" w:space="0" w:color="auto"/>
                                                                                                                    <w:left w:val="none" w:sz="0" w:space="0" w:color="auto"/>
                                                                                                                    <w:bottom w:val="none" w:sz="0" w:space="0" w:color="auto"/>
                                                                                                                    <w:right w:val="none" w:sz="0" w:space="0" w:color="auto"/>
                                                                                                                  </w:divBdr>
                                                                                                                  <w:divsChild>
                                                                                                                    <w:div w:id="1492406502">
                                                                                                                      <w:marLeft w:val="0"/>
                                                                                                                      <w:marRight w:val="0"/>
                                                                                                                      <w:marTop w:val="0"/>
                                                                                                                      <w:marBottom w:val="0"/>
                                                                                                                      <w:divBdr>
                                                                                                                        <w:top w:val="none" w:sz="0" w:space="0" w:color="auto"/>
                                                                                                                        <w:left w:val="none" w:sz="0" w:space="0" w:color="auto"/>
                                                                                                                        <w:bottom w:val="none" w:sz="0" w:space="0" w:color="auto"/>
                                                                                                                        <w:right w:val="none" w:sz="0" w:space="0" w:color="auto"/>
                                                                                                                      </w:divBdr>
                                                                                                                      <w:divsChild>
                                                                                                                        <w:div w:id="1561748749">
                                                                                                                          <w:marLeft w:val="0"/>
                                                                                                                          <w:marRight w:val="0"/>
                                                                                                                          <w:marTop w:val="0"/>
                                                                                                                          <w:marBottom w:val="0"/>
                                                                                                                          <w:divBdr>
                                                                                                                            <w:top w:val="none" w:sz="0" w:space="0" w:color="auto"/>
                                                                                                                            <w:left w:val="none" w:sz="0" w:space="0" w:color="auto"/>
                                                                                                                            <w:bottom w:val="none" w:sz="0" w:space="0" w:color="auto"/>
                                                                                                                            <w:right w:val="none" w:sz="0" w:space="0" w:color="auto"/>
                                                                                                                          </w:divBdr>
                                                                                                                          <w:divsChild>
                                                                                                                            <w:div w:id="10714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2549376">
      <w:bodyDiv w:val="1"/>
      <w:marLeft w:val="0"/>
      <w:marRight w:val="0"/>
      <w:marTop w:val="0"/>
      <w:marBottom w:val="0"/>
      <w:divBdr>
        <w:top w:val="none" w:sz="0" w:space="0" w:color="auto"/>
        <w:left w:val="none" w:sz="0" w:space="0" w:color="auto"/>
        <w:bottom w:val="none" w:sz="0" w:space="0" w:color="auto"/>
        <w:right w:val="none" w:sz="0" w:space="0" w:color="auto"/>
      </w:divBdr>
      <w:divsChild>
        <w:div w:id="465314323">
          <w:marLeft w:val="0"/>
          <w:marRight w:val="0"/>
          <w:marTop w:val="0"/>
          <w:marBottom w:val="0"/>
          <w:divBdr>
            <w:top w:val="none" w:sz="0" w:space="0" w:color="auto"/>
            <w:left w:val="none" w:sz="0" w:space="0" w:color="auto"/>
            <w:bottom w:val="none" w:sz="0" w:space="0" w:color="auto"/>
            <w:right w:val="none" w:sz="0" w:space="0" w:color="auto"/>
          </w:divBdr>
          <w:divsChild>
            <w:div w:id="532501988">
              <w:marLeft w:val="0"/>
              <w:marRight w:val="0"/>
              <w:marTop w:val="0"/>
              <w:marBottom w:val="0"/>
              <w:divBdr>
                <w:top w:val="none" w:sz="0" w:space="0" w:color="auto"/>
                <w:left w:val="none" w:sz="0" w:space="0" w:color="auto"/>
                <w:bottom w:val="none" w:sz="0" w:space="0" w:color="auto"/>
                <w:right w:val="none" w:sz="0" w:space="0" w:color="auto"/>
              </w:divBdr>
              <w:divsChild>
                <w:div w:id="1922106065">
                  <w:marLeft w:val="0"/>
                  <w:marRight w:val="0"/>
                  <w:marTop w:val="0"/>
                  <w:marBottom w:val="0"/>
                  <w:divBdr>
                    <w:top w:val="none" w:sz="0" w:space="0" w:color="auto"/>
                    <w:left w:val="none" w:sz="0" w:space="0" w:color="auto"/>
                    <w:bottom w:val="none" w:sz="0" w:space="0" w:color="auto"/>
                    <w:right w:val="none" w:sz="0" w:space="0" w:color="auto"/>
                  </w:divBdr>
                  <w:divsChild>
                    <w:div w:id="1943762532">
                      <w:marLeft w:val="0"/>
                      <w:marRight w:val="0"/>
                      <w:marTop w:val="0"/>
                      <w:marBottom w:val="0"/>
                      <w:divBdr>
                        <w:top w:val="none" w:sz="0" w:space="0" w:color="auto"/>
                        <w:left w:val="none" w:sz="0" w:space="0" w:color="auto"/>
                        <w:bottom w:val="none" w:sz="0" w:space="0" w:color="auto"/>
                        <w:right w:val="none" w:sz="0" w:space="0" w:color="auto"/>
                      </w:divBdr>
                      <w:divsChild>
                        <w:div w:id="92484788">
                          <w:marLeft w:val="0"/>
                          <w:marRight w:val="0"/>
                          <w:marTop w:val="0"/>
                          <w:marBottom w:val="0"/>
                          <w:divBdr>
                            <w:top w:val="none" w:sz="0" w:space="0" w:color="auto"/>
                            <w:left w:val="none" w:sz="0" w:space="0" w:color="auto"/>
                            <w:bottom w:val="none" w:sz="0" w:space="0" w:color="auto"/>
                            <w:right w:val="none" w:sz="0" w:space="0" w:color="auto"/>
                          </w:divBdr>
                          <w:divsChild>
                            <w:div w:id="525413593">
                              <w:marLeft w:val="0"/>
                              <w:marRight w:val="0"/>
                              <w:marTop w:val="0"/>
                              <w:marBottom w:val="0"/>
                              <w:divBdr>
                                <w:top w:val="none" w:sz="0" w:space="0" w:color="auto"/>
                                <w:left w:val="none" w:sz="0" w:space="0" w:color="auto"/>
                                <w:bottom w:val="none" w:sz="0" w:space="0" w:color="auto"/>
                                <w:right w:val="none" w:sz="0" w:space="0" w:color="auto"/>
                              </w:divBdr>
                              <w:divsChild>
                                <w:div w:id="832985162">
                                  <w:marLeft w:val="0"/>
                                  <w:marRight w:val="0"/>
                                  <w:marTop w:val="0"/>
                                  <w:marBottom w:val="0"/>
                                  <w:divBdr>
                                    <w:top w:val="none" w:sz="0" w:space="0" w:color="auto"/>
                                    <w:left w:val="none" w:sz="0" w:space="0" w:color="auto"/>
                                    <w:bottom w:val="none" w:sz="0" w:space="0" w:color="auto"/>
                                    <w:right w:val="none" w:sz="0" w:space="0" w:color="auto"/>
                                  </w:divBdr>
                                  <w:divsChild>
                                    <w:div w:id="2022007402">
                                      <w:marLeft w:val="0"/>
                                      <w:marRight w:val="0"/>
                                      <w:marTop w:val="0"/>
                                      <w:marBottom w:val="0"/>
                                      <w:divBdr>
                                        <w:top w:val="none" w:sz="0" w:space="0" w:color="auto"/>
                                        <w:left w:val="none" w:sz="0" w:space="0" w:color="auto"/>
                                        <w:bottom w:val="none" w:sz="0" w:space="0" w:color="auto"/>
                                        <w:right w:val="none" w:sz="0" w:space="0" w:color="auto"/>
                                      </w:divBdr>
                                      <w:divsChild>
                                        <w:div w:id="1195657931">
                                          <w:marLeft w:val="0"/>
                                          <w:marRight w:val="0"/>
                                          <w:marTop w:val="0"/>
                                          <w:marBottom w:val="0"/>
                                          <w:divBdr>
                                            <w:top w:val="none" w:sz="0" w:space="0" w:color="auto"/>
                                            <w:left w:val="none" w:sz="0" w:space="0" w:color="auto"/>
                                            <w:bottom w:val="none" w:sz="0" w:space="0" w:color="auto"/>
                                            <w:right w:val="none" w:sz="0" w:space="0" w:color="auto"/>
                                          </w:divBdr>
                                          <w:divsChild>
                                            <w:div w:id="1584561613">
                                              <w:marLeft w:val="0"/>
                                              <w:marRight w:val="0"/>
                                              <w:marTop w:val="0"/>
                                              <w:marBottom w:val="0"/>
                                              <w:divBdr>
                                                <w:top w:val="none" w:sz="0" w:space="0" w:color="auto"/>
                                                <w:left w:val="none" w:sz="0" w:space="0" w:color="auto"/>
                                                <w:bottom w:val="none" w:sz="0" w:space="0" w:color="auto"/>
                                                <w:right w:val="none" w:sz="0" w:space="0" w:color="auto"/>
                                              </w:divBdr>
                                              <w:divsChild>
                                                <w:div w:id="727807123">
                                                  <w:marLeft w:val="0"/>
                                                  <w:marRight w:val="0"/>
                                                  <w:marTop w:val="0"/>
                                                  <w:marBottom w:val="0"/>
                                                  <w:divBdr>
                                                    <w:top w:val="none" w:sz="0" w:space="0" w:color="auto"/>
                                                    <w:left w:val="none" w:sz="0" w:space="0" w:color="auto"/>
                                                    <w:bottom w:val="none" w:sz="0" w:space="0" w:color="auto"/>
                                                    <w:right w:val="none" w:sz="0" w:space="0" w:color="auto"/>
                                                  </w:divBdr>
                                                  <w:divsChild>
                                                    <w:div w:id="1631672417">
                                                      <w:marLeft w:val="0"/>
                                                      <w:marRight w:val="0"/>
                                                      <w:marTop w:val="0"/>
                                                      <w:marBottom w:val="0"/>
                                                      <w:divBdr>
                                                        <w:top w:val="none" w:sz="0" w:space="0" w:color="auto"/>
                                                        <w:left w:val="none" w:sz="0" w:space="0" w:color="auto"/>
                                                        <w:bottom w:val="none" w:sz="0" w:space="0" w:color="auto"/>
                                                        <w:right w:val="none" w:sz="0" w:space="0" w:color="auto"/>
                                                      </w:divBdr>
                                                      <w:divsChild>
                                                        <w:div w:id="1836996286">
                                                          <w:marLeft w:val="0"/>
                                                          <w:marRight w:val="0"/>
                                                          <w:marTop w:val="0"/>
                                                          <w:marBottom w:val="0"/>
                                                          <w:divBdr>
                                                            <w:top w:val="none" w:sz="0" w:space="0" w:color="auto"/>
                                                            <w:left w:val="none" w:sz="0" w:space="0" w:color="auto"/>
                                                            <w:bottom w:val="none" w:sz="0" w:space="0" w:color="auto"/>
                                                            <w:right w:val="none" w:sz="0" w:space="0" w:color="auto"/>
                                                          </w:divBdr>
                                                          <w:divsChild>
                                                            <w:div w:id="1877304887">
                                                              <w:marLeft w:val="0"/>
                                                              <w:marRight w:val="0"/>
                                                              <w:marTop w:val="0"/>
                                                              <w:marBottom w:val="0"/>
                                                              <w:divBdr>
                                                                <w:top w:val="none" w:sz="0" w:space="0" w:color="auto"/>
                                                                <w:left w:val="none" w:sz="0" w:space="0" w:color="auto"/>
                                                                <w:bottom w:val="none" w:sz="0" w:space="0" w:color="auto"/>
                                                                <w:right w:val="none" w:sz="0" w:space="0" w:color="auto"/>
                                                              </w:divBdr>
                                                              <w:divsChild>
                                                                <w:div w:id="1818186637">
                                                                  <w:marLeft w:val="0"/>
                                                                  <w:marRight w:val="0"/>
                                                                  <w:marTop w:val="0"/>
                                                                  <w:marBottom w:val="0"/>
                                                                  <w:divBdr>
                                                                    <w:top w:val="none" w:sz="0" w:space="0" w:color="auto"/>
                                                                    <w:left w:val="none" w:sz="0" w:space="0" w:color="auto"/>
                                                                    <w:bottom w:val="none" w:sz="0" w:space="0" w:color="auto"/>
                                                                    <w:right w:val="none" w:sz="0" w:space="0" w:color="auto"/>
                                                                  </w:divBdr>
                                                                  <w:divsChild>
                                                                    <w:div w:id="1106533772">
                                                                      <w:marLeft w:val="0"/>
                                                                      <w:marRight w:val="0"/>
                                                                      <w:marTop w:val="0"/>
                                                                      <w:marBottom w:val="0"/>
                                                                      <w:divBdr>
                                                                        <w:top w:val="none" w:sz="0" w:space="0" w:color="auto"/>
                                                                        <w:left w:val="none" w:sz="0" w:space="0" w:color="auto"/>
                                                                        <w:bottom w:val="none" w:sz="0" w:space="0" w:color="auto"/>
                                                                        <w:right w:val="none" w:sz="0" w:space="0" w:color="auto"/>
                                                                      </w:divBdr>
                                                                      <w:divsChild>
                                                                        <w:div w:id="1455372053">
                                                                          <w:marLeft w:val="0"/>
                                                                          <w:marRight w:val="0"/>
                                                                          <w:marTop w:val="0"/>
                                                                          <w:marBottom w:val="0"/>
                                                                          <w:divBdr>
                                                                            <w:top w:val="none" w:sz="0" w:space="0" w:color="auto"/>
                                                                            <w:left w:val="none" w:sz="0" w:space="0" w:color="auto"/>
                                                                            <w:bottom w:val="none" w:sz="0" w:space="0" w:color="auto"/>
                                                                            <w:right w:val="none" w:sz="0" w:space="0" w:color="auto"/>
                                                                          </w:divBdr>
                                                                          <w:divsChild>
                                                                            <w:div w:id="1091924548">
                                                                              <w:marLeft w:val="0"/>
                                                                              <w:marRight w:val="0"/>
                                                                              <w:marTop w:val="0"/>
                                                                              <w:marBottom w:val="0"/>
                                                                              <w:divBdr>
                                                                                <w:top w:val="none" w:sz="0" w:space="0" w:color="auto"/>
                                                                                <w:left w:val="none" w:sz="0" w:space="0" w:color="auto"/>
                                                                                <w:bottom w:val="none" w:sz="0" w:space="0" w:color="auto"/>
                                                                                <w:right w:val="none" w:sz="0" w:space="0" w:color="auto"/>
                                                                              </w:divBdr>
                                                                              <w:divsChild>
                                                                                <w:div w:id="1371151067">
                                                                                  <w:marLeft w:val="0"/>
                                                                                  <w:marRight w:val="0"/>
                                                                                  <w:marTop w:val="0"/>
                                                                                  <w:marBottom w:val="0"/>
                                                                                  <w:divBdr>
                                                                                    <w:top w:val="none" w:sz="0" w:space="0" w:color="auto"/>
                                                                                    <w:left w:val="none" w:sz="0" w:space="0" w:color="auto"/>
                                                                                    <w:bottom w:val="none" w:sz="0" w:space="0" w:color="auto"/>
                                                                                    <w:right w:val="none" w:sz="0" w:space="0" w:color="auto"/>
                                                                                  </w:divBdr>
                                                                                  <w:divsChild>
                                                                                    <w:div w:id="372655655">
                                                                                      <w:marLeft w:val="0"/>
                                                                                      <w:marRight w:val="0"/>
                                                                                      <w:marTop w:val="0"/>
                                                                                      <w:marBottom w:val="0"/>
                                                                                      <w:divBdr>
                                                                                        <w:top w:val="none" w:sz="0" w:space="0" w:color="auto"/>
                                                                                        <w:left w:val="none" w:sz="0" w:space="0" w:color="auto"/>
                                                                                        <w:bottom w:val="none" w:sz="0" w:space="0" w:color="auto"/>
                                                                                        <w:right w:val="none" w:sz="0" w:space="0" w:color="auto"/>
                                                                                      </w:divBdr>
                                                                                      <w:divsChild>
                                                                                        <w:div w:id="1038968733">
                                                                                          <w:marLeft w:val="0"/>
                                                                                          <w:marRight w:val="0"/>
                                                                                          <w:marTop w:val="0"/>
                                                                                          <w:marBottom w:val="0"/>
                                                                                          <w:divBdr>
                                                                                            <w:top w:val="none" w:sz="0" w:space="0" w:color="auto"/>
                                                                                            <w:left w:val="none" w:sz="0" w:space="0" w:color="auto"/>
                                                                                            <w:bottom w:val="none" w:sz="0" w:space="0" w:color="auto"/>
                                                                                            <w:right w:val="none" w:sz="0" w:space="0" w:color="auto"/>
                                                                                          </w:divBdr>
                                                                                          <w:divsChild>
                                                                                            <w:div w:id="179052671">
                                                                                              <w:marLeft w:val="0"/>
                                                                                              <w:marRight w:val="0"/>
                                                                                              <w:marTop w:val="0"/>
                                                                                              <w:marBottom w:val="0"/>
                                                                                              <w:divBdr>
                                                                                                <w:top w:val="none" w:sz="0" w:space="0" w:color="auto"/>
                                                                                                <w:left w:val="none" w:sz="0" w:space="0" w:color="auto"/>
                                                                                                <w:bottom w:val="none" w:sz="0" w:space="0" w:color="auto"/>
                                                                                                <w:right w:val="none" w:sz="0" w:space="0" w:color="auto"/>
                                                                                              </w:divBdr>
                                                                                              <w:divsChild>
                                                                                                <w:div w:id="966280781">
                                                                                                  <w:marLeft w:val="0"/>
                                                                                                  <w:marRight w:val="0"/>
                                                                                                  <w:marTop w:val="0"/>
                                                                                                  <w:marBottom w:val="0"/>
                                                                                                  <w:divBdr>
                                                                                                    <w:top w:val="none" w:sz="0" w:space="0" w:color="auto"/>
                                                                                                    <w:left w:val="none" w:sz="0" w:space="0" w:color="auto"/>
                                                                                                    <w:bottom w:val="none" w:sz="0" w:space="0" w:color="auto"/>
                                                                                                    <w:right w:val="none" w:sz="0" w:space="0" w:color="auto"/>
                                                                                                  </w:divBdr>
                                                                                                  <w:divsChild>
                                                                                                    <w:div w:id="80100614">
                                                                                                      <w:marLeft w:val="0"/>
                                                                                                      <w:marRight w:val="0"/>
                                                                                                      <w:marTop w:val="0"/>
                                                                                                      <w:marBottom w:val="0"/>
                                                                                                      <w:divBdr>
                                                                                                        <w:top w:val="none" w:sz="0" w:space="0" w:color="auto"/>
                                                                                                        <w:left w:val="none" w:sz="0" w:space="0" w:color="auto"/>
                                                                                                        <w:bottom w:val="none" w:sz="0" w:space="0" w:color="auto"/>
                                                                                                        <w:right w:val="none" w:sz="0" w:space="0" w:color="auto"/>
                                                                                                      </w:divBdr>
                                                                                                      <w:divsChild>
                                                                                                        <w:div w:id="2072344594">
                                                                                                          <w:marLeft w:val="0"/>
                                                                                                          <w:marRight w:val="0"/>
                                                                                                          <w:marTop w:val="0"/>
                                                                                                          <w:marBottom w:val="0"/>
                                                                                                          <w:divBdr>
                                                                                                            <w:top w:val="none" w:sz="0" w:space="0" w:color="auto"/>
                                                                                                            <w:left w:val="none" w:sz="0" w:space="0" w:color="auto"/>
                                                                                                            <w:bottom w:val="none" w:sz="0" w:space="0" w:color="auto"/>
                                                                                                            <w:right w:val="none" w:sz="0" w:space="0" w:color="auto"/>
                                                                                                          </w:divBdr>
                                                                                                          <w:divsChild>
                                                                                                            <w:div w:id="789663466">
                                                                                                              <w:marLeft w:val="0"/>
                                                                                                              <w:marRight w:val="0"/>
                                                                                                              <w:marTop w:val="0"/>
                                                                                                              <w:marBottom w:val="0"/>
                                                                                                              <w:divBdr>
                                                                                                                <w:top w:val="none" w:sz="0" w:space="0" w:color="auto"/>
                                                                                                                <w:left w:val="none" w:sz="0" w:space="0" w:color="auto"/>
                                                                                                                <w:bottom w:val="none" w:sz="0" w:space="0" w:color="auto"/>
                                                                                                                <w:right w:val="none" w:sz="0" w:space="0" w:color="auto"/>
                                                                                                              </w:divBdr>
                                                                                                              <w:divsChild>
                                                                                                                <w:div w:id="2049908416">
                                                                                                                  <w:marLeft w:val="0"/>
                                                                                                                  <w:marRight w:val="0"/>
                                                                                                                  <w:marTop w:val="0"/>
                                                                                                                  <w:marBottom w:val="0"/>
                                                                                                                  <w:divBdr>
                                                                                                                    <w:top w:val="none" w:sz="0" w:space="0" w:color="auto"/>
                                                                                                                    <w:left w:val="none" w:sz="0" w:space="0" w:color="auto"/>
                                                                                                                    <w:bottom w:val="none" w:sz="0" w:space="0" w:color="auto"/>
                                                                                                                    <w:right w:val="none" w:sz="0" w:space="0" w:color="auto"/>
                                                                                                                  </w:divBdr>
                                                                                                                  <w:divsChild>
                                                                                                                    <w:div w:id="812141829">
                                                                                                                      <w:marLeft w:val="0"/>
                                                                                                                      <w:marRight w:val="0"/>
                                                                                                                      <w:marTop w:val="0"/>
                                                                                                                      <w:marBottom w:val="0"/>
                                                                                                                      <w:divBdr>
                                                                                                                        <w:top w:val="none" w:sz="0" w:space="0" w:color="auto"/>
                                                                                                                        <w:left w:val="none" w:sz="0" w:space="0" w:color="auto"/>
                                                                                                                        <w:bottom w:val="none" w:sz="0" w:space="0" w:color="auto"/>
                                                                                                                        <w:right w:val="none" w:sz="0" w:space="0" w:color="auto"/>
                                                                                                                      </w:divBdr>
                                                                                                                      <w:divsChild>
                                                                                                                        <w:div w:id="1685941700">
                                                                                                                          <w:marLeft w:val="0"/>
                                                                                                                          <w:marRight w:val="0"/>
                                                                                                                          <w:marTop w:val="0"/>
                                                                                                                          <w:marBottom w:val="0"/>
                                                                                                                          <w:divBdr>
                                                                                                                            <w:top w:val="none" w:sz="0" w:space="0" w:color="auto"/>
                                                                                                                            <w:left w:val="none" w:sz="0" w:space="0" w:color="auto"/>
                                                                                                                            <w:bottom w:val="none" w:sz="0" w:space="0" w:color="auto"/>
                                                                                                                            <w:right w:val="none" w:sz="0" w:space="0" w:color="auto"/>
                                                                                                                          </w:divBdr>
                                                                                                                        </w:div>
                                                                                                                      </w:divsChild>
                                                                                                                    </w:div>
                                                                                                                    <w:div w:id="1036807919">
                                                                                                                      <w:marLeft w:val="0"/>
                                                                                                                      <w:marRight w:val="0"/>
                                                                                                                      <w:marTop w:val="0"/>
                                                                                                                      <w:marBottom w:val="0"/>
                                                                                                                      <w:divBdr>
                                                                                                                        <w:top w:val="none" w:sz="0" w:space="0" w:color="auto"/>
                                                                                                                        <w:left w:val="none" w:sz="0" w:space="0" w:color="auto"/>
                                                                                                                        <w:bottom w:val="none" w:sz="0" w:space="0" w:color="auto"/>
                                                                                                                        <w:right w:val="none" w:sz="0" w:space="0" w:color="auto"/>
                                                                                                                      </w:divBdr>
                                                                                                                      <w:divsChild>
                                                                                                                        <w:div w:id="1201742035">
                                                                                                                          <w:marLeft w:val="0"/>
                                                                                                                          <w:marRight w:val="0"/>
                                                                                                                          <w:marTop w:val="0"/>
                                                                                                                          <w:marBottom w:val="0"/>
                                                                                                                          <w:divBdr>
                                                                                                                            <w:top w:val="none" w:sz="0" w:space="0" w:color="auto"/>
                                                                                                                            <w:left w:val="none" w:sz="0" w:space="0" w:color="auto"/>
                                                                                                                            <w:bottom w:val="none" w:sz="0" w:space="0" w:color="auto"/>
                                                                                                                            <w:right w:val="none" w:sz="0" w:space="0" w:color="auto"/>
                                                                                                                          </w:divBdr>
                                                                                                                          <w:divsChild>
                                                                                                                            <w:div w:id="134061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03735327">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7420865">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6011801">
      <w:bodyDiv w:val="1"/>
      <w:marLeft w:val="0"/>
      <w:marRight w:val="0"/>
      <w:marTop w:val="0"/>
      <w:marBottom w:val="0"/>
      <w:divBdr>
        <w:top w:val="none" w:sz="0" w:space="0" w:color="auto"/>
        <w:left w:val="none" w:sz="0" w:space="0" w:color="auto"/>
        <w:bottom w:val="none" w:sz="0" w:space="0" w:color="auto"/>
        <w:right w:val="none" w:sz="0" w:space="0" w:color="auto"/>
      </w:divBdr>
    </w:div>
    <w:div w:id="1631016547">
      <w:bodyDiv w:val="1"/>
      <w:marLeft w:val="0"/>
      <w:marRight w:val="0"/>
      <w:marTop w:val="0"/>
      <w:marBottom w:val="0"/>
      <w:divBdr>
        <w:top w:val="none" w:sz="0" w:space="0" w:color="auto"/>
        <w:left w:val="none" w:sz="0" w:space="0" w:color="auto"/>
        <w:bottom w:val="none" w:sz="0" w:space="0" w:color="auto"/>
        <w:right w:val="none" w:sz="0" w:space="0" w:color="auto"/>
      </w:divBdr>
      <w:divsChild>
        <w:div w:id="1291858797">
          <w:marLeft w:val="0"/>
          <w:marRight w:val="0"/>
          <w:marTop w:val="0"/>
          <w:marBottom w:val="0"/>
          <w:divBdr>
            <w:top w:val="none" w:sz="0" w:space="0" w:color="auto"/>
            <w:left w:val="none" w:sz="0" w:space="0" w:color="auto"/>
            <w:bottom w:val="none" w:sz="0" w:space="0" w:color="auto"/>
            <w:right w:val="none" w:sz="0" w:space="0" w:color="auto"/>
          </w:divBdr>
          <w:divsChild>
            <w:div w:id="187108868">
              <w:marLeft w:val="0"/>
              <w:marRight w:val="0"/>
              <w:marTop w:val="0"/>
              <w:marBottom w:val="0"/>
              <w:divBdr>
                <w:top w:val="none" w:sz="0" w:space="0" w:color="auto"/>
                <w:left w:val="none" w:sz="0" w:space="0" w:color="auto"/>
                <w:bottom w:val="none" w:sz="0" w:space="0" w:color="auto"/>
                <w:right w:val="none" w:sz="0" w:space="0" w:color="auto"/>
              </w:divBdr>
              <w:divsChild>
                <w:div w:id="1177843340">
                  <w:marLeft w:val="0"/>
                  <w:marRight w:val="0"/>
                  <w:marTop w:val="0"/>
                  <w:marBottom w:val="0"/>
                  <w:divBdr>
                    <w:top w:val="none" w:sz="0" w:space="0" w:color="auto"/>
                    <w:left w:val="none" w:sz="0" w:space="0" w:color="auto"/>
                    <w:bottom w:val="none" w:sz="0" w:space="0" w:color="auto"/>
                    <w:right w:val="none" w:sz="0" w:space="0" w:color="auto"/>
                  </w:divBdr>
                  <w:divsChild>
                    <w:div w:id="844636381">
                      <w:marLeft w:val="0"/>
                      <w:marRight w:val="0"/>
                      <w:marTop w:val="0"/>
                      <w:marBottom w:val="0"/>
                      <w:divBdr>
                        <w:top w:val="none" w:sz="0" w:space="0" w:color="auto"/>
                        <w:left w:val="none" w:sz="0" w:space="0" w:color="auto"/>
                        <w:bottom w:val="none" w:sz="0" w:space="0" w:color="auto"/>
                        <w:right w:val="none" w:sz="0" w:space="0" w:color="auto"/>
                      </w:divBdr>
                      <w:divsChild>
                        <w:div w:id="693337355">
                          <w:marLeft w:val="0"/>
                          <w:marRight w:val="0"/>
                          <w:marTop w:val="0"/>
                          <w:marBottom w:val="0"/>
                          <w:divBdr>
                            <w:top w:val="none" w:sz="0" w:space="0" w:color="auto"/>
                            <w:left w:val="none" w:sz="0" w:space="0" w:color="auto"/>
                            <w:bottom w:val="none" w:sz="0" w:space="0" w:color="auto"/>
                            <w:right w:val="none" w:sz="0" w:space="0" w:color="auto"/>
                          </w:divBdr>
                          <w:divsChild>
                            <w:div w:id="369109129">
                              <w:marLeft w:val="0"/>
                              <w:marRight w:val="0"/>
                              <w:marTop w:val="0"/>
                              <w:marBottom w:val="0"/>
                              <w:divBdr>
                                <w:top w:val="none" w:sz="0" w:space="0" w:color="auto"/>
                                <w:left w:val="none" w:sz="0" w:space="0" w:color="auto"/>
                                <w:bottom w:val="none" w:sz="0" w:space="0" w:color="auto"/>
                                <w:right w:val="none" w:sz="0" w:space="0" w:color="auto"/>
                              </w:divBdr>
                              <w:divsChild>
                                <w:div w:id="1285238087">
                                  <w:marLeft w:val="0"/>
                                  <w:marRight w:val="0"/>
                                  <w:marTop w:val="0"/>
                                  <w:marBottom w:val="0"/>
                                  <w:divBdr>
                                    <w:top w:val="none" w:sz="0" w:space="0" w:color="auto"/>
                                    <w:left w:val="none" w:sz="0" w:space="0" w:color="auto"/>
                                    <w:bottom w:val="none" w:sz="0" w:space="0" w:color="auto"/>
                                    <w:right w:val="none" w:sz="0" w:space="0" w:color="auto"/>
                                  </w:divBdr>
                                  <w:divsChild>
                                    <w:div w:id="808474068">
                                      <w:marLeft w:val="0"/>
                                      <w:marRight w:val="0"/>
                                      <w:marTop w:val="0"/>
                                      <w:marBottom w:val="0"/>
                                      <w:divBdr>
                                        <w:top w:val="none" w:sz="0" w:space="0" w:color="auto"/>
                                        <w:left w:val="none" w:sz="0" w:space="0" w:color="auto"/>
                                        <w:bottom w:val="none" w:sz="0" w:space="0" w:color="auto"/>
                                        <w:right w:val="none" w:sz="0" w:space="0" w:color="auto"/>
                                      </w:divBdr>
                                      <w:divsChild>
                                        <w:div w:id="725957137">
                                          <w:marLeft w:val="0"/>
                                          <w:marRight w:val="0"/>
                                          <w:marTop w:val="0"/>
                                          <w:marBottom w:val="0"/>
                                          <w:divBdr>
                                            <w:top w:val="none" w:sz="0" w:space="0" w:color="auto"/>
                                            <w:left w:val="none" w:sz="0" w:space="0" w:color="auto"/>
                                            <w:bottom w:val="none" w:sz="0" w:space="0" w:color="auto"/>
                                            <w:right w:val="none" w:sz="0" w:space="0" w:color="auto"/>
                                          </w:divBdr>
                                          <w:divsChild>
                                            <w:div w:id="837621499">
                                              <w:marLeft w:val="0"/>
                                              <w:marRight w:val="0"/>
                                              <w:marTop w:val="0"/>
                                              <w:marBottom w:val="0"/>
                                              <w:divBdr>
                                                <w:top w:val="none" w:sz="0" w:space="0" w:color="auto"/>
                                                <w:left w:val="none" w:sz="0" w:space="0" w:color="auto"/>
                                                <w:bottom w:val="none" w:sz="0" w:space="0" w:color="auto"/>
                                                <w:right w:val="none" w:sz="0" w:space="0" w:color="auto"/>
                                              </w:divBdr>
                                              <w:divsChild>
                                                <w:div w:id="408386416">
                                                  <w:marLeft w:val="0"/>
                                                  <w:marRight w:val="0"/>
                                                  <w:marTop w:val="0"/>
                                                  <w:marBottom w:val="0"/>
                                                  <w:divBdr>
                                                    <w:top w:val="none" w:sz="0" w:space="0" w:color="auto"/>
                                                    <w:left w:val="none" w:sz="0" w:space="0" w:color="auto"/>
                                                    <w:bottom w:val="none" w:sz="0" w:space="0" w:color="auto"/>
                                                    <w:right w:val="none" w:sz="0" w:space="0" w:color="auto"/>
                                                  </w:divBdr>
                                                  <w:divsChild>
                                                    <w:div w:id="1530796938">
                                                      <w:marLeft w:val="0"/>
                                                      <w:marRight w:val="0"/>
                                                      <w:marTop w:val="0"/>
                                                      <w:marBottom w:val="0"/>
                                                      <w:divBdr>
                                                        <w:top w:val="none" w:sz="0" w:space="0" w:color="auto"/>
                                                        <w:left w:val="none" w:sz="0" w:space="0" w:color="auto"/>
                                                        <w:bottom w:val="none" w:sz="0" w:space="0" w:color="auto"/>
                                                        <w:right w:val="none" w:sz="0" w:space="0" w:color="auto"/>
                                                      </w:divBdr>
                                                      <w:divsChild>
                                                        <w:div w:id="1423646768">
                                                          <w:marLeft w:val="0"/>
                                                          <w:marRight w:val="0"/>
                                                          <w:marTop w:val="0"/>
                                                          <w:marBottom w:val="0"/>
                                                          <w:divBdr>
                                                            <w:top w:val="none" w:sz="0" w:space="0" w:color="auto"/>
                                                            <w:left w:val="none" w:sz="0" w:space="0" w:color="auto"/>
                                                            <w:bottom w:val="none" w:sz="0" w:space="0" w:color="auto"/>
                                                            <w:right w:val="none" w:sz="0" w:space="0" w:color="auto"/>
                                                          </w:divBdr>
                                                          <w:divsChild>
                                                            <w:div w:id="1364482677">
                                                              <w:marLeft w:val="0"/>
                                                              <w:marRight w:val="0"/>
                                                              <w:marTop w:val="0"/>
                                                              <w:marBottom w:val="0"/>
                                                              <w:divBdr>
                                                                <w:top w:val="none" w:sz="0" w:space="0" w:color="auto"/>
                                                                <w:left w:val="none" w:sz="0" w:space="0" w:color="auto"/>
                                                                <w:bottom w:val="none" w:sz="0" w:space="0" w:color="auto"/>
                                                                <w:right w:val="none" w:sz="0" w:space="0" w:color="auto"/>
                                                              </w:divBdr>
                                                              <w:divsChild>
                                                                <w:div w:id="988217439">
                                                                  <w:marLeft w:val="0"/>
                                                                  <w:marRight w:val="0"/>
                                                                  <w:marTop w:val="0"/>
                                                                  <w:marBottom w:val="0"/>
                                                                  <w:divBdr>
                                                                    <w:top w:val="none" w:sz="0" w:space="0" w:color="auto"/>
                                                                    <w:left w:val="none" w:sz="0" w:space="0" w:color="auto"/>
                                                                    <w:bottom w:val="none" w:sz="0" w:space="0" w:color="auto"/>
                                                                    <w:right w:val="none" w:sz="0" w:space="0" w:color="auto"/>
                                                                  </w:divBdr>
                                                                  <w:divsChild>
                                                                    <w:div w:id="1636905135">
                                                                      <w:marLeft w:val="0"/>
                                                                      <w:marRight w:val="0"/>
                                                                      <w:marTop w:val="0"/>
                                                                      <w:marBottom w:val="0"/>
                                                                      <w:divBdr>
                                                                        <w:top w:val="none" w:sz="0" w:space="0" w:color="auto"/>
                                                                        <w:left w:val="none" w:sz="0" w:space="0" w:color="auto"/>
                                                                        <w:bottom w:val="none" w:sz="0" w:space="0" w:color="auto"/>
                                                                        <w:right w:val="none" w:sz="0" w:space="0" w:color="auto"/>
                                                                      </w:divBdr>
                                                                      <w:divsChild>
                                                                        <w:div w:id="539823050">
                                                                          <w:marLeft w:val="0"/>
                                                                          <w:marRight w:val="0"/>
                                                                          <w:marTop w:val="0"/>
                                                                          <w:marBottom w:val="0"/>
                                                                          <w:divBdr>
                                                                            <w:top w:val="none" w:sz="0" w:space="0" w:color="auto"/>
                                                                            <w:left w:val="none" w:sz="0" w:space="0" w:color="auto"/>
                                                                            <w:bottom w:val="none" w:sz="0" w:space="0" w:color="auto"/>
                                                                            <w:right w:val="none" w:sz="0" w:space="0" w:color="auto"/>
                                                                          </w:divBdr>
                                                                          <w:divsChild>
                                                                            <w:div w:id="545146038">
                                                                              <w:marLeft w:val="0"/>
                                                                              <w:marRight w:val="0"/>
                                                                              <w:marTop w:val="0"/>
                                                                              <w:marBottom w:val="0"/>
                                                                              <w:divBdr>
                                                                                <w:top w:val="none" w:sz="0" w:space="0" w:color="auto"/>
                                                                                <w:left w:val="none" w:sz="0" w:space="0" w:color="auto"/>
                                                                                <w:bottom w:val="none" w:sz="0" w:space="0" w:color="auto"/>
                                                                                <w:right w:val="none" w:sz="0" w:space="0" w:color="auto"/>
                                                                              </w:divBdr>
                                                                              <w:divsChild>
                                                                                <w:div w:id="322512352">
                                                                                  <w:marLeft w:val="0"/>
                                                                                  <w:marRight w:val="0"/>
                                                                                  <w:marTop w:val="0"/>
                                                                                  <w:marBottom w:val="0"/>
                                                                                  <w:divBdr>
                                                                                    <w:top w:val="none" w:sz="0" w:space="0" w:color="auto"/>
                                                                                    <w:left w:val="none" w:sz="0" w:space="0" w:color="auto"/>
                                                                                    <w:bottom w:val="none" w:sz="0" w:space="0" w:color="auto"/>
                                                                                    <w:right w:val="none" w:sz="0" w:space="0" w:color="auto"/>
                                                                                  </w:divBdr>
                                                                                  <w:divsChild>
                                                                                    <w:div w:id="1903559230">
                                                                                      <w:marLeft w:val="0"/>
                                                                                      <w:marRight w:val="0"/>
                                                                                      <w:marTop w:val="0"/>
                                                                                      <w:marBottom w:val="0"/>
                                                                                      <w:divBdr>
                                                                                        <w:top w:val="none" w:sz="0" w:space="0" w:color="auto"/>
                                                                                        <w:left w:val="none" w:sz="0" w:space="0" w:color="auto"/>
                                                                                        <w:bottom w:val="none" w:sz="0" w:space="0" w:color="auto"/>
                                                                                        <w:right w:val="none" w:sz="0" w:space="0" w:color="auto"/>
                                                                                      </w:divBdr>
                                                                                      <w:divsChild>
                                                                                        <w:div w:id="745495261">
                                                                                          <w:marLeft w:val="0"/>
                                                                                          <w:marRight w:val="0"/>
                                                                                          <w:marTop w:val="0"/>
                                                                                          <w:marBottom w:val="0"/>
                                                                                          <w:divBdr>
                                                                                            <w:top w:val="none" w:sz="0" w:space="0" w:color="auto"/>
                                                                                            <w:left w:val="none" w:sz="0" w:space="0" w:color="auto"/>
                                                                                            <w:bottom w:val="none" w:sz="0" w:space="0" w:color="auto"/>
                                                                                            <w:right w:val="none" w:sz="0" w:space="0" w:color="auto"/>
                                                                                          </w:divBdr>
                                                                                          <w:divsChild>
                                                                                            <w:div w:id="1089160178">
                                                                                              <w:marLeft w:val="0"/>
                                                                                              <w:marRight w:val="0"/>
                                                                                              <w:marTop w:val="0"/>
                                                                                              <w:marBottom w:val="0"/>
                                                                                              <w:divBdr>
                                                                                                <w:top w:val="none" w:sz="0" w:space="0" w:color="auto"/>
                                                                                                <w:left w:val="none" w:sz="0" w:space="0" w:color="auto"/>
                                                                                                <w:bottom w:val="none" w:sz="0" w:space="0" w:color="auto"/>
                                                                                                <w:right w:val="none" w:sz="0" w:space="0" w:color="auto"/>
                                                                                              </w:divBdr>
                                                                                              <w:divsChild>
                                                                                                <w:div w:id="492914711">
                                                                                                  <w:marLeft w:val="0"/>
                                                                                                  <w:marRight w:val="0"/>
                                                                                                  <w:marTop w:val="0"/>
                                                                                                  <w:marBottom w:val="0"/>
                                                                                                  <w:divBdr>
                                                                                                    <w:top w:val="none" w:sz="0" w:space="0" w:color="auto"/>
                                                                                                    <w:left w:val="none" w:sz="0" w:space="0" w:color="auto"/>
                                                                                                    <w:bottom w:val="none" w:sz="0" w:space="0" w:color="auto"/>
                                                                                                    <w:right w:val="none" w:sz="0" w:space="0" w:color="auto"/>
                                                                                                  </w:divBdr>
                                                                                                  <w:divsChild>
                                                                                                    <w:div w:id="1361662782">
                                                                                                      <w:marLeft w:val="0"/>
                                                                                                      <w:marRight w:val="0"/>
                                                                                                      <w:marTop w:val="0"/>
                                                                                                      <w:marBottom w:val="0"/>
                                                                                                      <w:divBdr>
                                                                                                        <w:top w:val="none" w:sz="0" w:space="0" w:color="auto"/>
                                                                                                        <w:left w:val="none" w:sz="0" w:space="0" w:color="auto"/>
                                                                                                        <w:bottom w:val="none" w:sz="0" w:space="0" w:color="auto"/>
                                                                                                        <w:right w:val="none" w:sz="0" w:space="0" w:color="auto"/>
                                                                                                      </w:divBdr>
                                                                                                      <w:divsChild>
                                                                                                        <w:div w:id="1737782355">
                                                                                                          <w:marLeft w:val="0"/>
                                                                                                          <w:marRight w:val="0"/>
                                                                                                          <w:marTop w:val="0"/>
                                                                                                          <w:marBottom w:val="0"/>
                                                                                                          <w:divBdr>
                                                                                                            <w:top w:val="none" w:sz="0" w:space="0" w:color="auto"/>
                                                                                                            <w:left w:val="none" w:sz="0" w:space="0" w:color="auto"/>
                                                                                                            <w:bottom w:val="none" w:sz="0" w:space="0" w:color="auto"/>
                                                                                                            <w:right w:val="none" w:sz="0" w:space="0" w:color="auto"/>
                                                                                                          </w:divBdr>
                                                                                                          <w:divsChild>
                                                                                                            <w:div w:id="1641114214">
                                                                                                              <w:marLeft w:val="0"/>
                                                                                                              <w:marRight w:val="0"/>
                                                                                                              <w:marTop w:val="0"/>
                                                                                                              <w:marBottom w:val="0"/>
                                                                                                              <w:divBdr>
                                                                                                                <w:top w:val="none" w:sz="0" w:space="0" w:color="auto"/>
                                                                                                                <w:left w:val="none" w:sz="0" w:space="0" w:color="auto"/>
                                                                                                                <w:bottom w:val="none" w:sz="0" w:space="0" w:color="auto"/>
                                                                                                                <w:right w:val="none" w:sz="0" w:space="0" w:color="auto"/>
                                                                                                              </w:divBdr>
                                                                                                              <w:divsChild>
                                                                                                                <w:div w:id="1229421099">
                                                                                                                  <w:marLeft w:val="0"/>
                                                                                                                  <w:marRight w:val="0"/>
                                                                                                                  <w:marTop w:val="0"/>
                                                                                                                  <w:marBottom w:val="0"/>
                                                                                                                  <w:divBdr>
                                                                                                                    <w:top w:val="none" w:sz="0" w:space="0" w:color="auto"/>
                                                                                                                    <w:left w:val="none" w:sz="0" w:space="0" w:color="auto"/>
                                                                                                                    <w:bottom w:val="none" w:sz="0" w:space="0" w:color="auto"/>
                                                                                                                    <w:right w:val="none" w:sz="0" w:space="0" w:color="auto"/>
                                                                                                                  </w:divBdr>
                                                                                                                  <w:divsChild>
                                                                                                                    <w:div w:id="1059594216">
                                                                                                                      <w:marLeft w:val="0"/>
                                                                                                                      <w:marRight w:val="0"/>
                                                                                                                      <w:marTop w:val="0"/>
                                                                                                                      <w:marBottom w:val="0"/>
                                                                                                                      <w:divBdr>
                                                                                                                        <w:top w:val="none" w:sz="0" w:space="0" w:color="auto"/>
                                                                                                                        <w:left w:val="none" w:sz="0" w:space="0" w:color="auto"/>
                                                                                                                        <w:bottom w:val="none" w:sz="0" w:space="0" w:color="auto"/>
                                                                                                                        <w:right w:val="none" w:sz="0" w:space="0" w:color="auto"/>
                                                                                                                      </w:divBdr>
                                                                                                                      <w:divsChild>
                                                                                                                        <w:div w:id="1857232940">
                                                                                                                          <w:marLeft w:val="0"/>
                                                                                                                          <w:marRight w:val="0"/>
                                                                                                                          <w:marTop w:val="0"/>
                                                                                                                          <w:marBottom w:val="0"/>
                                                                                                                          <w:divBdr>
                                                                                                                            <w:top w:val="none" w:sz="0" w:space="0" w:color="auto"/>
                                                                                                                            <w:left w:val="none" w:sz="0" w:space="0" w:color="auto"/>
                                                                                                                            <w:bottom w:val="none" w:sz="0" w:space="0" w:color="auto"/>
                                                                                                                            <w:right w:val="none" w:sz="0" w:space="0" w:color="auto"/>
                                                                                                                          </w:divBdr>
                                                                                                                        </w:div>
                                                                                                                      </w:divsChild>
                                                                                                                    </w:div>
                                                                                                                    <w:div w:id="1617449865">
                                                                                                                      <w:marLeft w:val="0"/>
                                                                                                                      <w:marRight w:val="0"/>
                                                                                                                      <w:marTop w:val="0"/>
                                                                                                                      <w:marBottom w:val="0"/>
                                                                                                                      <w:divBdr>
                                                                                                                        <w:top w:val="none" w:sz="0" w:space="0" w:color="auto"/>
                                                                                                                        <w:left w:val="none" w:sz="0" w:space="0" w:color="auto"/>
                                                                                                                        <w:bottom w:val="none" w:sz="0" w:space="0" w:color="auto"/>
                                                                                                                        <w:right w:val="none" w:sz="0" w:space="0" w:color="auto"/>
                                                                                                                      </w:divBdr>
                                                                                                                      <w:divsChild>
                                                                                                                        <w:div w:id="569577659">
                                                                                                                          <w:marLeft w:val="0"/>
                                                                                                                          <w:marRight w:val="0"/>
                                                                                                                          <w:marTop w:val="0"/>
                                                                                                                          <w:marBottom w:val="0"/>
                                                                                                                          <w:divBdr>
                                                                                                                            <w:top w:val="none" w:sz="0" w:space="0" w:color="auto"/>
                                                                                                                            <w:left w:val="none" w:sz="0" w:space="0" w:color="auto"/>
                                                                                                                            <w:bottom w:val="none" w:sz="0" w:space="0" w:color="auto"/>
                                                                                                                            <w:right w:val="none" w:sz="0" w:space="0" w:color="auto"/>
                                                                                                                          </w:divBdr>
                                                                                                                          <w:divsChild>
                                                                                                                            <w:div w:id="32744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537862">
      <w:bodyDiv w:val="1"/>
      <w:marLeft w:val="0"/>
      <w:marRight w:val="0"/>
      <w:marTop w:val="0"/>
      <w:marBottom w:val="0"/>
      <w:divBdr>
        <w:top w:val="none" w:sz="0" w:space="0" w:color="auto"/>
        <w:left w:val="none" w:sz="0" w:space="0" w:color="auto"/>
        <w:bottom w:val="none" w:sz="0" w:space="0" w:color="auto"/>
        <w:right w:val="none" w:sz="0" w:space="0" w:color="auto"/>
      </w:divBdr>
      <w:divsChild>
        <w:div w:id="681128582">
          <w:marLeft w:val="0"/>
          <w:marRight w:val="0"/>
          <w:marTop w:val="0"/>
          <w:marBottom w:val="0"/>
          <w:divBdr>
            <w:top w:val="none" w:sz="0" w:space="0" w:color="auto"/>
            <w:left w:val="none" w:sz="0" w:space="0" w:color="auto"/>
            <w:bottom w:val="none" w:sz="0" w:space="0" w:color="auto"/>
            <w:right w:val="none" w:sz="0" w:space="0" w:color="auto"/>
          </w:divBdr>
          <w:divsChild>
            <w:div w:id="1504661187">
              <w:marLeft w:val="0"/>
              <w:marRight w:val="0"/>
              <w:marTop w:val="0"/>
              <w:marBottom w:val="0"/>
              <w:divBdr>
                <w:top w:val="none" w:sz="0" w:space="0" w:color="auto"/>
                <w:left w:val="none" w:sz="0" w:space="0" w:color="auto"/>
                <w:bottom w:val="none" w:sz="0" w:space="0" w:color="auto"/>
                <w:right w:val="none" w:sz="0" w:space="0" w:color="auto"/>
              </w:divBdr>
              <w:divsChild>
                <w:div w:id="2077392327">
                  <w:marLeft w:val="0"/>
                  <w:marRight w:val="0"/>
                  <w:marTop w:val="0"/>
                  <w:marBottom w:val="0"/>
                  <w:divBdr>
                    <w:top w:val="none" w:sz="0" w:space="0" w:color="auto"/>
                    <w:left w:val="none" w:sz="0" w:space="0" w:color="auto"/>
                    <w:bottom w:val="none" w:sz="0" w:space="0" w:color="auto"/>
                    <w:right w:val="none" w:sz="0" w:space="0" w:color="auto"/>
                  </w:divBdr>
                  <w:divsChild>
                    <w:div w:id="1857645479">
                      <w:marLeft w:val="0"/>
                      <w:marRight w:val="0"/>
                      <w:marTop w:val="0"/>
                      <w:marBottom w:val="0"/>
                      <w:divBdr>
                        <w:top w:val="none" w:sz="0" w:space="0" w:color="auto"/>
                        <w:left w:val="none" w:sz="0" w:space="0" w:color="auto"/>
                        <w:bottom w:val="none" w:sz="0" w:space="0" w:color="auto"/>
                        <w:right w:val="none" w:sz="0" w:space="0" w:color="auto"/>
                      </w:divBdr>
                      <w:divsChild>
                        <w:div w:id="1624969200">
                          <w:marLeft w:val="0"/>
                          <w:marRight w:val="0"/>
                          <w:marTop w:val="0"/>
                          <w:marBottom w:val="0"/>
                          <w:divBdr>
                            <w:top w:val="none" w:sz="0" w:space="0" w:color="auto"/>
                            <w:left w:val="none" w:sz="0" w:space="0" w:color="auto"/>
                            <w:bottom w:val="none" w:sz="0" w:space="0" w:color="auto"/>
                            <w:right w:val="none" w:sz="0" w:space="0" w:color="auto"/>
                          </w:divBdr>
                          <w:divsChild>
                            <w:div w:id="1365208638">
                              <w:marLeft w:val="0"/>
                              <w:marRight w:val="0"/>
                              <w:marTop w:val="0"/>
                              <w:marBottom w:val="0"/>
                              <w:divBdr>
                                <w:top w:val="none" w:sz="0" w:space="0" w:color="auto"/>
                                <w:left w:val="none" w:sz="0" w:space="0" w:color="auto"/>
                                <w:bottom w:val="none" w:sz="0" w:space="0" w:color="auto"/>
                                <w:right w:val="none" w:sz="0" w:space="0" w:color="auto"/>
                              </w:divBdr>
                              <w:divsChild>
                                <w:div w:id="61754936">
                                  <w:marLeft w:val="0"/>
                                  <w:marRight w:val="0"/>
                                  <w:marTop w:val="0"/>
                                  <w:marBottom w:val="0"/>
                                  <w:divBdr>
                                    <w:top w:val="none" w:sz="0" w:space="0" w:color="auto"/>
                                    <w:left w:val="none" w:sz="0" w:space="0" w:color="auto"/>
                                    <w:bottom w:val="none" w:sz="0" w:space="0" w:color="auto"/>
                                    <w:right w:val="none" w:sz="0" w:space="0" w:color="auto"/>
                                  </w:divBdr>
                                  <w:divsChild>
                                    <w:div w:id="1507748565">
                                      <w:marLeft w:val="0"/>
                                      <w:marRight w:val="0"/>
                                      <w:marTop w:val="0"/>
                                      <w:marBottom w:val="0"/>
                                      <w:divBdr>
                                        <w:top w:val="none" w:sz="0" w:space="0" w:color="auto"/>
                                        <w:left w:val="none" w:sz="0" w:space="0" w:color="auto"/>
                                        <w:bottom w:val="none" w:sz="0" w:space="0" w:color="auto"/>
                                        <w:right w:val="none" w:sz="0" w:space="0" w:color="auto"/>
                                      </w:divBdr>
                                      <w:divsChild>
                                        <w:div w:id="317077760">
                                          <w:marLeft w:val="0"/>
                                          <w:marRight w:val="0"/>
                                          <w:marTop w:val="0"/>
                                          <w:marBottom w:val="0"/>
                                          <w:divBdr>
                                            <w:top w:val="none" w:sz="0" w:space="0" w:color="auto"/>
                                            <w:left w:val="none" w:sz="0" w:space="0" w:color="auto"/>
                                            <w:bottom w:val="none" w:sz="0" w:space="0" w:color="auto"/>
                                            <w:right w:val="none" w:sz="0" w:space="0" w:color="auto"/>
                                          </w:divBdr>
                                          <w:divsChild>
                                            <w:div w:id="314456068">
                                              <w:marLeft w:val="0"/>
                                              <w:marRight w:val="0"/>
                                              <w:marTop w:val="0"/>
                                              <w:marBottom w:val="0"/>
                                              <w:divBdr>
                                                <w:top w:val="none" w:sz="0" w:space="0" w:color="auto"/>
                                                <w:left w:val="none" w:sz="0" w:space="0" w:color="auto"/>
                                                <w:bottom w:val="none" w:sz="0" w:space="0" w:color="auto"/>
                                                <w:right w:val="none" w:sz="0" w:space="0" w:color="auto"/>
                                              </w:divBdr>
                                              <w:divsChild>
                                                <w:div w:id="1751537263">
                                                  <w:marLeft w:val="0"/>
                                                  <w:marRight w:val="0"/>
                                                  <w:marTop w:val="0"/>
                                                  <w:marBottom w:val="0"/>
                                                  <w:divBdr>
                                                    <w:top w:val="none" w:sz="0" w:space="0" w:color="auto"/>
                                                    <w:left w:val="none" w:sz="0" w:space="0" w:color="auto"/>
                                                    <w:bottom w:val="none" w:sz="0" w:space="0" w:color="auto"/>
                                                    <w:right w:val="none" w:sz="0" w:space="0" w:color="auto"/>
                                                  </w:divBdr>
                                                  <w:divsChild>
                                                    <w:div w:id="640310101">
                                                      <w:marLeft w:val="0"/>
                                                      <w:marRight w:val="0"/>
                                                      <w:marTop w:val="0"/>
                                                      <w:marBottom w:val="0"/>
                                                      <w:divBdr>
                                                        <w:top w:val="none" w:sz="0" w:space="0" w:color="auto"/>
                                                        <w:left w:val="none" w:sz="0" w:space="0" w:color="auto"/>
                                                        <w:bottom w:val="none" w:sz="0" w:space="0" w:color="auto"/>
                                                        <w:right w:val="none" w:sz="0" w:space="0" w:color="auto"/>
                                                      </w:divBdr>
                                                      <w:divsChild>
                                                        <w:div w:id="1293319758">
                                                          <w:marLeft w:val="0"/>
                                                          <w:marRight w:val="0"/>
                                                          <w:marTop w:val="0"/>
                                                          <w:marBottom w:val="0"/>
                                                          <w:divBdr>
                                                            <w:top w:val="none" w:sz="0" w:space="0" w:color="auto"/>
                                                            <w:left w:val="none" w:sz="0" w:space="0" w:color="auto"/>
                                                            <w:bottom w:val="none" w:sz="0" w:space="0" w:color="auto"/>
                                                            <w:right w:val="none" w:sz="0" w:space="0" w:color="auto"/>
                                                          </w:divBdr>
                                                          <w:divsChild>
                                                            <w:div w:id="135609757">
                                                              <w:marLeft w:val="0"/>
                                                              <w:marRight w:val="0"/>
                                                              <w:marTop w:val="0"/>
                                                              <w:marBottom w:val="0"/>
                                                              <w:divBdr>
                                                                <w:top w:val="none" w:sz="0" w:space="0" w:color="auto"/>
                                                                <w:left w:val="none" w:sz="0" w:space="0" w:color="auto"/>
                                                                <w:bottom w:val="none" w:sz="0" w:space="0" w:color="auto"/>
                                                                <w:right w:val="none" w:sz="0" w:space="0" w:color="auto"/>
                                                              </w:divBdr>
                                                              <w:divsChild>
                                                                <w:div w:id="1827017319">
                                                                  <w:marLeft w:val="0"/>
                                                                  <w:marRight w:val="0"/>
                                                                  <w:marTop w:val="0"/>
                                                                  <w:marBottom w:val="0"/>
                                                                  <w:divBdr>
                                                                    <w:top w:val="none" w:sz="0" w:space="0" w:color="auto"/>
                                                                    <w:left w:val="none" w:sz="0" w:space="0" w:color="auto"/>
                                                                    <w:bottom w:val="none" w:sz="0" w:space="0" w:color="auto"/>
                                                                    <w:right w:val="none" w:sz="0" w:space="0" w:color="auto"/>
                                                                  </w:divBdr>
                                                                  <w:divsChild>
                                                                    <w:div w:id="569004954">
                                                                      <w:marLeft w:val="0"/>
                                                                      <w:marRight w:val="0"/>
                                                                      <w:marTop w:val="0"/>
                                                                      <w:marBottom w:val="0"/>
                                                                      <w:divBdr>
                                                                        <w:top w:val="none" w:sz="0" w:space="0" w:color="auto"/>
                                                                        <w:left w:val="none" w:sz="0" w:space="0" w:color="auto"/>
                                                                        <w:bottom w:val="none" w:sz="0" w:space="0" w:color="auto"/>
                                                                        <w:right w:val="none" w:sz="0" w:space="0" w:color="auto"/>
                                                                      </w:divBdr>
                                                                      <w:divsChild>
                                                                        <w:div w:id="938373092">
                                                                          <w:marLeft w:val="0"/>
                                                                          <w:marRight w:val="0"/>
                                                                          <w:marTop w:val="0"/>
                                                                          <w:marBottom w:val="0"/>
                                                                          <w:divBdr>
                                                                            <w:top w:val="none" w:sz="0" w:space="0" w:color="auto"/>
                                                                            <w:left w:val="none" w:sz="0" w:space="0" w:color="auto"/>
                                                                            <w:bottom w:val="none" w:sz="0" w:space="0" w:color="auto"/>
                                                                            <w:right w:val="none" w:sz="0" w:space="0" w:color="auto"/>
                                                                          </w:divBdr>
                                                                          <w:divsChild>
                                                                            <w:div w:id="913197269">
                                                                              <w:marLeft w:val="0"/>
                                                                              <w:marRight w:val="0"/>
                                                                              <w:marTop w:val="0"/>
                                                                              <w:marBottom w:val="0"/>
                                                                              <w:divBdr>
                                                                                <w:top w:val="none" w:sz="0" w:space="0" w:color="auto"/>
                                                                                <w:left w:val="none" w:sz="0" w:space="0" w:color="auto"/>
                                                                                <w:bottom w:val="none" w:sz="0" w:space="0" w:color="auto"/>
                                                                                <w:right w:val="none" w:sz="0" w:space="0" w:color="auto"/>
                                                                              </w:divBdr>
                                                                              <w:divsChild>
                                                                                <w:div w:id="564489976">
                                                                                  <w:marLeft w:val="0"/>
                                                                                  <w:marRight w:val="0"/>
                                                                                  <w:marTop w:val="0"/>
                                                                                  <w:marBottom w:val="0"/>
                                                                                  <w:divBdr>
                                                                                    <w:top w:val="none" w:sz="0" w:space="0" w:color="auto"/>
                                                                                    <w:left w:val="none" w:sz="0" w:space="0" w:color="auto"/>
                                                                                    <w:bottom w:val="none" w:sz="0" w:space="0" w:color="auto"/>
                                                                                    <w:right w:val="none" w:sz="0" w:space="0" w:color="auto"/>
                                                                                  </w:divBdr>
                                                                                  <w:divsChild>
                                                                                    <w:div w:id="1052579729">
                                                                                      <w:marLeft w:val="0"/>
                                                                                      <w:marRight w:val="0"/>
                                                                                      <w:marTop w:val="0"/>
                                                                                      <w:marBottom w:val="0"/>
                                                                                      <w:divBdr>
                                                                                        <w:top w:val="none" w:sz="0" w:space="0" w:color="auto"/>
                                                                                        <w:left w:val="none" w:sz="0" w:space="0" w:color="auto"/>
                                                                                        <w:bottom w:val="none" w:sz="0" w:space="0" w:color="auto"/>
                                                                                        <w:right w:val="none" w:sz="0" w:space="0" w:color="auto"/>
                                                                                      </w:divBdr>
                                                                                      <w:divsChild>
                                                                                        <w:div w:id="470901495">
                                                                                          <w:marLeft w:val="0"/>
                                                                                          <w:marRight w:val="0"/>
                                                                                          <w:marTop w:val="0"/>
                                                                                          <w:marBottom w:val="0"/>
                                                                                          <w:divBdr>
                                                                                            <w:top w:val="none" w:sz="0" w:space="0" w:color="auto"/>
                                                                                            <w:left w:val="none" w:sz="0" w:space="0" w:color="auto"/>
                                                                                            <w:bottom w:val="none" w:sz="0" w:space="0" w:color="auto"/>
                                                                                            <w:right w:val="none" w:sz="0" w:space="0" w:color="auto"/>
                                                                                          </w:divBdr>
                                                                                          <w:divsChild>
                                                                                            <w:div w:id="1515608605">
                                                                                              <w:marLeft w:val="0"/>
                                                                                              <w:marRight w:val="0"/>
                                                                                              <w:marTop w:val="0"/>
                                                                                              <w:marBottom w:val="0"/>
                                                                                              <w:divBdr>
                                                                                                <w:top w:val="none" w:sz="0" w:space="0" w:color="auto"/>
                                                                                                <w:left w:val="none" w:sz="0" w:space="0" w:color="auto"/>
                                                                                                <w:bottom w:val="none" w:sz="0" w:space="0" w:color="auto"/>
                                                                                                <w:right w:val="none" w:sz="0" w:space="0" w:color="auto"/>
                                                                                              </w:divBdr>
                                                                                              <w:divsChild>
                                                                                                <w:div w:id="849299864">
                                                                                                  <w:marLeft w:val="0"/>
                                                                                                  <w:marRight w:val="0"/>
                                                                                                  <w:marTop w:val="0"/>
                                                                                                  <w:marBottom w:val="0"/>
                                                                                                  <w:divBdr>
                                                                                                    <w:top w:val="none" w:sz="0" w:space="0" w:color="auto"/>
                                                                                                    <w:left w:val="none" w:sz="0" w:space="0" w:color="auto"/>
                                                                                                    <w:bottom w:val="none" w:sz="0" w:space="0" w:color="auto"/>
                                                                                                    <w:right w:val="none" w:sz="0" w:space="0" w:color="auto"/>
                                                                                                  </w:divBdr>
                                                                                                  <w:divsChild>
                                                                                                    <w:div w:id="2099669024">
                                                                                                      <w:marLeft w:val="0"/>
                                                                                                      <w:marRight w:val="0"/>
                                                                                                      <w:marTop w:val="0"/>
                                                                                                      <w:marBottom w:val="0"/>
                                                                                                      <w:divBdr>
                                                                                                        <w:top w:val="none" w:sz="0" w:space="0" w:color="auto"/>
                                                                                                        <w:left w:val="none" w:sz="0" w:space="0" w:color="auto"/>
                                                                                                        <w:bottom w:val="none" w:sz="0" w:space="0" w:color="auto"/>
                                                                                                        <w:right w:val="none" w:sz="0" w:space="0" w:color="auto"/>
                                                                                                      </w:divBdr>
                                                                                                      <w:divsChild>
                                                                                                        <w:div w:id="502595984">
                                                                                                          <w:marLeft w:val="0"/>
                                                                                                          <w:marRight w:val="0"/>
                                                                                                          <w:marTop w:val="0"/>
                                                                                                          <w:marBottom w:val="0"/>
                                                                                                          <w:divBdr>
                                                                                                            <w:top w:val="none" w:sz="0" w:space="0" w:color="auto"/>
                                                                                                            <w:left w:val="none" w:sz="0" w:space="0" w:color="auto"/>
                                                                                                            <w:bottom w:val="none" w:sz="0" w:space="0" w:color="auto"/>
                                                                                                            <w:right w:val="none" w:sz="0" w:space="0" w:color="auto"/>
                                                                                                          </w:divBdr>
                                                                                                          <w:divsChild>
                                                                                                            <w:div w:id="1063986676">
                                                                                                              <w:marLeft w:val="0"/>
                                                                                                              <w:marRight w:val="0"/>
                                                                                                              <w:marTop w:val="0"/>
                                                                                                              <w:marBottom w:val="0"/>
                                                                                                              <w:divBdr>
                                                                                                                <w:top w:val="none" w:sz="0" w:space="0" w:color="auto"/>
                                                                                                                <w:left w:val="none" w:sz="0" w:space="0" w:color="auto"/>
                                                                                                                <w:bottom w:val="none" w:sz="0" w:space="0" w:color="auto"/>
                                                                                                                <w:right w:val="none" w:sz="0" w:space="0" w:color="auto"/>
                                                                                                              </w:divBdr>
                                                                                                              <w:divsChild>
                                                                                                                <w:div w:id="2010792950">
                                                                                                                  <w:marLeft w:val="0"/>
                                                                                                                  <w:marRight w:val="0"/>
                                                                                                                  <w:marTop w:val="0"/>
                                                                                                                  <w:marBottom w:val="0"/>
                                                                                                                  <w:divBdr>
                                                                                                                    <w:top w:val="none" w:sz="0" w:space="0" w:color="auto"/>
                                                                                                                    <w:left w:val="none" w:sz="0" w:space="0" w:color="auto"/>
                                                                                                                    <w:bottom w:val="none" w:sz="0" w:space="0" w:color="auto"/>
                                                                                                                    <w:right w:val="none" w:sz="0" w:space="0" w:color="auto"/>
                                                                                                                  </w:divBdr>
                                                                                                                </w:div>
                                                                                                              </w:divsChild>
                                                                                                            </w:div>
                                                                                                            <w:div w:id="2000378947">
                                                                                                              <w:marLeft w:val="0"/>
                                                                                                              <w:marRight w:val="0"/>
                                                                                                              <w:marTop w:val="0"/>
                                                                                                              <w:marBottom w:val="0"/>
                                                                                                              <w:divBdr>
                                                                                                                <w:top w:val="none" w:sz="0" w:space="0" w:color="auto"/>
                                                                                                                <w:left w:val="none" w:sz="0" w:space="0" w:color="auto"/>
                                                                                                                <w:bottom w:val="none" w:sz="0" w:space="0" w:color="auto"/>
                                                                                                                <w:right w:val="none" w:sz="0" w:space="0" w:color="auto"/>
                                                                                                              </w:divBdr>
                                                                                                              <w:divsChild>
                                                                                                                <w:div w:id="634411638">
                                                                                                                  <w:marLeft w:val="0"/>
                                                                                                                  <w:marRight w:val="0"/>
                                                                                                                  <w:marTop w:val="0"/>
                                                                                                                  <w:marBottom w:val="0"/>
                                                                                                                  <w:divBdr>
                                                                                                                    <w:top w:val="none" w:sz="0" w:space="0" w:color="auto"/>
                                                                                                                    <w:left w:val="none" w:sz="0" w:space="0" w:color="auto"/>
                                                                                                                    <w:bottom w:val="none" w:sz="0" w:space="0" w:color="auto"/>
                                                                                                                    <w:right w:val="none" w:sz="0" w:space="0" w:color="auto"/>
                                                                                                                  </w:divBdr>
                                                                                                                  <w:divsChild>
                                                                                                                    <w:div w:id="573708037">
                                                                                                                      <w:marLeft w:val="0"/>
                                                                                                                      <w:marRight w:val="0"/>
                                                                                                                      <w:marTop w:val="0"/>
                                                                                                                      <w:marBottom w:val="0"/>
                                                                                                                      <w:divBdr>
                                                                                                                        <w:top w:val="none" w:sz="0" w:space="0" w:color="auto"/>
                                                                                                                        <w:left w:val="none" w:sz="0" w:space="0" w:color="auto"/>
                                                                                                                        <w:bottom w:val="none" w:sz="0" w:space="0" w:color="auto"/>
                                                                                                                        <w:right w:val="none" w:sz="0" w:space="0" w:color="auto"/>
                                                                                                                      </w:divBdr>
                                                                                                                    </w:div>
                                                                                                                    <w:div w:id="951741190">
                                                                                                                      <w:marLeft w:val="0"/>
                                                                                                                      <w:marRight w:val="0"/>
                                                                                                                      <w:marTop w:val="0"/>
                                                                                                                      <w:marBottom w:val="0"/>
                                                                                                                      <w:divBdr>
                                                                                                                        <w:top w:val="none" w:sz="0" w:space="0" w:color="auto"/>
                                                                                                                        <w:left w:val="none" w:sz="0" w:space="0" w:color="auto"/>
                                                                                                                        <w:bottom w:val="none" w:sz="0" w:space="0" w:color="auto"/>
                                                                                                                        <w:right w:val="none" w:sz="0" w:space="0" w:color="auto"/>
                                                                                                                      </w:divBdr>
                                                                                                                    </w:div>
                                                                                                                    <w:div w:id="1509172784">
                                                                                                                      <w:marLeft w:val="0"/>
                                                                                                                      <w:marRight w:val="0"/>
                                                                                                                      <w:marTop w:val="0"/>
                                                                                                                      <w:marBottom w:val="0"/>
                                                                                                                      <w:divBdr>
                                                                                                                        <w:top w:val="none" w:sz="0" w:space="0" w:color="auto"/>
                                                                                                                        <w:left w:val="none" w:sz="0" w:space="0" w:color="auto"/>
                                                                                                                        <w:bottom w:val="none" w:sz="0" w:space="0" w:color="auto"/>
                                                                                                                        <w:right w:val="none" w:sz="0" w:space="0" w:color="auto"/>
                                                                                                                      </w:divBdr>
                                                                                                                    </w:div>
                                                                                                                    <w:div w:id="509177546">
                                                                                                                      <w:marLeft w:val="0"/>
                                                                                                                      <w:marRight w:val="0"/>
                                                                                                                      <w:marTop w:val="0"/>
                                                                                                                      <w:marBottom w:val="0"/>
                                                                                                                      <w:divBdr>
                                                                                                                        <w:top w:val="none" w:sz="0" w:space="0" w:color="auto"/>
                                                                                                                        <w:left w:val="none" w:sz="0" w:space="0" w:color="auto"/>
                                                                                                                        <w:bottom w:val="none" w:sz="0" w:space="0" w:color="auto"/>
                                                                                                                        <w:right w:val="none" w:sz="0" w:space="0" w:color="auto"/>
                                                                                                                      </w:divBdr>
                                                                                                                    </w:div>
                                                                                                                    <w:div w:id="138664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0869975">
      <w:bodyDiv w:val="1"/>
      <w:marLeft w:val="0"/>
      <w:marRight w:val="0"/>
      <w:marTop w:val="0"/>
      <w:marBottom w:val="0"/>
      <w:divBdr>
        <w:top w:val="none" w:sz="0" w:space="0" w:color="auto"/>
        <w:left w:val="none" w:sz="0" w:space="0" w:color="auto"/>
        <w:bottom w:val="none" w:sz="0" w:space="0" w:color="auto"/>
        <w:right w:val="none" w:sz="0" w:space="0" w:color="auto"/>
      </w:divBdr>
    </w:div>
    <w:div w:id="1923565066">
      <w:bodyDiv w:val="1"/>
      <w:marLeft w:val="0"/>
      <w:marRight w:val="0"/>
      <w:marTop w:val="0"/>
      <w:marBottom w:val="0"/>
      <w:divBdr>
        <w:top w:val="none" w:sz="0" w:space="0" w:color="auto"/>
        <w:left w:val="none" w:sz="0" w:space="0" w:color="auto"/>
        <w:bottom w:val="none" w:sz="0" w:space="0" w:color="auto"/>
        <w:right w:val="none" w:sz="0" w:space="0" w:color="auto"/>
      </w:divBdr>
      <w:divsChild>
        <w:div w:id="253900753">
          <w:marLeft w:val="0"/>
          <w:marRight w:val="0"/>
          <w:marTop w:val="0"/>
          <w:marBottom w:val="0"/>
          <w:divBdr>
            <w:top w:val="none" w:sz="0" w:space="0" w:color="auto"/>
            <w:left w:val="none" w:sz="0" w:space="0" w:color="auto"/>
            <w:bottom w:val="none" w:sz="0" w:space="0" w:color="auto"/>
            <w:right w:val="none" w:sz="0" w:space="0" w:color="auto"/>
          </w:divBdr>
          <w:divsChild>
            <w:div w:id="1588726335">
              <w:marLeft w:val="0"/>
              <w:marRight w:val="0"/>
              <w:marTop w:val="0"/>
              <w:marBottom w:val="0"/>
              <w:divBdr>
                <w:top w:val="none" w:sz="0" w:space="0" w:color="auto"/>
                <w:left w:val="none" w:sz="0" w:space="0" w:color="auto"/>
                <w:bottom w:val="none" w:sz="0" w:space="0" w:color="auto"/>
                <w:right w:val="none" w:sz="0" w:space="0" w:color="auto"/>
              </w:divBdr>
              <w:divsChild>
                <w:div w:id="629827013">
                  <w:marLeft w:val="0"/>
                  <w:marRight w:val="0"/>
                  <w:marTop w:val="0"/>
                  <w:marBottom w:val="0"/>
                  <w:divBdr>
                    <w:top w:val="none" w:sz="0" w:space="0" w:color="auto"/>
                    <w:left w:val="none" w:sz="0" w:space="0" w:color="auto"/>
                    <w:bottom w:val="none" w:sz="0" w:space="0" w:color="auto"/>
                    <w:right w:val="none" w:sz="0" w:space="0" w:color="auto"/>
                  </w:divBdr>
                  <w:divsChild>
                    <w:div w:id="1029645142">
                      <w:marLeft w:val="0"/>
                      <w:marRight w:val="0"/>
                      <w:marTop w:val="0"/>
                      <w:marBottom w:val="0"/>
                      <w:divBdr>
                        <w:top w:val="none" w:sz="0" w:space="0" w:color="auto"/>
                        <w:left w:val="none" w:sz="0" w:space="0" w:color="auto"/>
                        <w:bottom w:val="none" w:sz="0" w:space="0" w:color="auto"/>
                        <w:right w:val="none" w:sz="0" w:space="0" w:color="auto"/>
                      </w:divBdr>
                      <w:divsChild>
                        <w:div w:id="647899988">
                          <w:marLeft w:val="0"/>
                          <w:marRight w:val="0"/>
                          <w:marTop w:val="0"/>
                          <w:marBottom w:val="0"/>
                          <w:divBdr>
                            <w:top w:val="none" w:sz="0" w:space="0" w:color="auto"/>
                            <w:left w:val="none" w:sz="0" w:space="0" w:color="auto"/>
                            <w:bottom w:val="none" w:sz="0" w:space="0" w:color="auto"/>
                            <w:right w:val="none" w:sz="0" w:space="0" w:color="auto"/>
                          </w:divBdr>
                          <w:divsChild>
                            <w:div w:id="64493250">
                              <w:marLeft w:val="0"/>
                              <w:marRight w:val="0"/>
                              <w:marTop w:val="0"/>
                              <w:marBottom w:val="0"/>
                              <w:divBdr>
                                <w:top w:val="none" w:sz="0" w:space="0" w:color="auto"/>
                                <w:left w:val="none" w:sz="0" w:space="0" w:color="auto"/>
                                <w:bottom w:val="none" w:sz="0" w:space="0" w:color="auto"/>
                                <w:right w:val="none" w:sz="0" w:space="0" w:color="auto"/>
                              </w:divBdr>
                              <w:divsChild>
                                <w:div w:id="850608816">
                                  <w:marLeft w:val="0"/>
                                  <w:marRight w:val="0"/>
                                  <w:marTop w:val="0"/>
                                  <w:marBottom w:val="0"/>
                                  <w:divBdr>
                                    <w:top w:val="none" w:sz="0" w:space="0" w:color="auto"/>
                                    <w:left w:val="none" w:sz="0" w:space="0" w:color="auto"/>
                                    <w:bottom w:val="none" w:sz="0" w:space="0" w:color="auto"/>
                                    <w:right w:val="none" w:sz="0" w:space="0" w:color="auto"/>
                                  </w:divBdr>
                                  <w:divsChild>
                                    <w:div w:id="1613979863">
                                      <w:marLeft w:val="0"/>
                                      <w:marRight w:val="0"/>
                                      <w:marTop w:val="0"/>
                                      <w:marBottom w:val="0"/>
                                      <w:divBdr>
                                        <w:top w:val="none" w:sz="0" w:space="0" w:color="auto"/>
                                        <w:left w:val="none" w:sz="0" w:space="0" w:color="auto"/>
                                        <w:bottom w:val="none" w:sz="0" w:space="0" w:color="auto"/>
                                        <w:right w:val="none" w:sz="0" w:space="0" w:color="auto"/>
                                      </w:divBdr>
                                      <w:divsChild>
                                        <w:div w:id="1145897036">
                                          <w:marLeft w:val="0"/>
                                          <w:marRight w:val="0"/>
                                          <w:marTop w:val="0"/>
                                          <w:marBottom w:val="0"/>
                                          <w:divBdr>
                                            <w:top w:val="none" w:sz="0" w:space="0" w:color="auto"/>
                                            <w:left w:val="none" w:sz="0" w:space="0" w:color="auto"/>
                                            <w:bottom w:val="none" w:sz="0" w:space="0" w:color="auto"/>
                                            <w:right w:val="none" w:sz="0" w:space="0" w:color="auto"/>
                                          </w:divBdr>
                                          <w:divsChild>
                                            <w:div w:id="1193299752">
                                              <w:marLeft w:val="0"/>
                                              <w:marRight w:val="0"/>
                                              <w:marTop w:val="0"/>
                                              <w:marBottom w:val="0"/>
                                              <w:divBdr>
                                                <w:top w:val="none" w:sz="0" w:space="0" w:color="auto"/>
                                                <w:left w:val="none" w:sz="0" w:space="0" w:color="auto"/>
                                                <w:bottom w:val="none" w:sz="0" w:space="0" w:color="auto"/>
                                                <w:right w:val="none" w:sz="0" w:space="0" w:color="auto"/>
                                              </w:divBdr>
                                              <w:divsChild>
                                                <w:div w:id="2107193623">
                                                  <w:marLeft w:val="0"/>
                                                  <w:marRight w:val="0"/>
                                                  <w:marTop w:val="0"/>
                                                  <w:marBottom w:val="0"/>
                                                  <w:divBdr>
                                                    <w:top w:val="none" w:sz="0" w:space="0" w:color="auto"/>
                                                    <w:left w:val="none" w:sz="0" w:space="0" w:color="auto"/>
                                                    <w:bottom w:val="none" w:sz="0" w:space="0" w:color="auto"/>
                                                    <w:right w:val="none" w:sz="0" w:space="0" w:color="auto"/>
                                                  </w:divBdr>
                                                  <w:divsChild>
                                                    <w:div w:id="413363351">
                                                      <w:marLeft w:val="0"/>
                                                      <w:marRight w:val="0"/>
                                                      <w:marTop w:val="0"/>
                                                      <w:marBottom w:val="0"/>
                                                      <w:divBdr>
                                                        <w:top w:val="none" w:sz="0" w:space="0" w:color="auto"/>
                                                        <w:left w:val="none" w:sz="0" w:space="0" w:color="auto"/>
                                                        <w:bottom w:val="none" w:sz="0" w:space="0" w:color="auto"/>
                                                        <w:right w:val="none" w:sz="0" w:space="0" w:color="auto"/>
                                                      </w:divBdr>
                                                      <w:divsChild>
                                                        <w:div w:id="1495612517">
                                                          <w:marLeft w:val="0"/>
                                                          <w:marRight w:val="0"/>
                                                          <w:marTop w:val="0"/>
                                                          <w:marBottom w:val="0"/>
                                                          <w:divBdr>
                                                            <w:top w:val="none" w:sz="0" w:space="0" w:color="auto"/>
                                                            <w:left w:val="none" w:sz="0" w:space="0" w:color="auto"/>
                                                            <w:bottom w:val="none" w:sz="0" w:space="0" w:color="auto"/>
                                                            <w:right w:val="none" w:sz="0" w:space="0" w:color="auto"/>
                                                          </w:divBdr>
                                                          <w:divsChild>
                                                            <w:div w:id="2088460504">
                                                              <w:marLeft w:val="0"/>
                                                              <w:marRight w:val="0"/>
                                                              <w:marTop w:val="0"/>
                                                              <w:marBottom w:val="0"/>
                                                              <w:divBdr>
                                                                <w:top w:val="none" w:sz="0" w:space="0" w:color="auto"/>
                                                                <w:left w:val="none" w:sz="0" w:space="0" w:color="auto"/>
                                                                <w:bottom w:val="none" w:sz="0" w:space="0" w:color="auto"/>
                                                                <w:right w:val="none" w:sz="0" w:space="0" w:color="auto"/>
                                                              </w:divBdr>
                                                              <w:divsChild>
                                                                <w:div w:id="1448620165">
                                                                  <w:marLeft w:val="0"/>
                                                                  <w:marRight w:val="0"/>
                                                                  <w:marTop w:val="0"/>
                                                                  <w:marBottom w:val="0"/>
                                                                  <w:divBdr>
                                                                    <w:top w:val="none" w:sz="0" w:space="0" w:color="auto"/>
                                                                    <w:left w:val="none" w:sz="0" w:space="0" w:color="auto"/>
                                                                    <w:bottom w:val="none" w:sz="0" w:space="0" w:color="auto"/>
                                                                    <w:right w:val="none" w:sz="0" w:space="0" w:color="auto"/>
                                                                  </w:divBdr>
                                                                  <w:divsChild>
                                                                    <w:div w:id="438841626">
                                                                      <w:marLeft w:val="0"/>
                                                                      <w:marRight w:val="0"/>
                                                                      <w:marTop w:val="0"/>
                                                                      <w:marBottom w:val="0"/>
                                                                      <w:divBdr>
                                                                        <w:top w:val="none" w:sz="0" w:space="0" w:color="auto"/>
                                                                        <w:left w:val="none" w:sz="0" w:space="0" w:color="auto"/>
                                                                        <w:bottom w:val="none" w:sz="0" w:space="0" w:color="auto"/>
                                                                        <w:right w:val="none" w:sz="0" w:space="0" w:color="auto"/>
                                                                      </w:divBdr>
                                                                      <w:divsChild>
                                                                        <w:div w:id="965702895">
                                                                          <w:marLeft w:val="0"/>
                                                                          <w:marRight w:val="0"/>
                                                                          <w:marTop w:val="0"/>
                                                                          <w:marBottom w:val="0"/>
                                                                          <w:divBdr>
                                                                            <w:top w:val="none" w:sz="0" w:space="0" w:color="auto"/>
                                                                            <w:left w:val="none" w:sz="0" w:space="0" w:color="auto"/>
                                                                            <w:bottom w:val="none" w:sz="0" w:space="0" w:color="auto"/>
                                                                            <w:right w:val="none" w:sz="0" w:space="0" w:color="auto"/>
                                                                          </w:divBdr>
                                                                          <w:divsChild>
                                                                            <w:div w:id="1159036061">
                                                                              <w:marLeft w:val="0"/>
                                                                              <w:marRight w:val="0"/>
                                                                              <w:marTop w:val="0"/>
                                                                              <w:marBottom w:val="0"/>
                                                                              <w:divBdr>
                                                                                <w:top w:val="none" w:sz="0" w:space="0" w:color="auto"/>
                                                                                <w:left w:val="none" w:sz="0" w:space="0" w:color="auto"/>
                                                                                <w:bottom w:val="none" w:sz="0" w:space="0" w:color="auto"/>
                                                                                <w:right w:val="none" w:sz="0" w:space="0" w:color="auto"/>
                                                                              </w:divBdr>
                                                                              <w:divsChild>
                                                                                <w:div w:id="1341662115">
                                                                                  <w:marLeft w:val="0"/>
                                                                                  <w:marRight w:val="0"/>
                                                                                  <w:marTop w:val="0"/>
                                                                                  <w:marBottom w:val="0"/>
                                                                                  <w:divBdr>
                                                                                    <w:top w:val="none" w:sz="0" w:space="0" w:color="auto"/>
                                                                                    <w:left w:val="none" w:sz="0" w:space="0" w:color="auto"/>
                                                                                    <w:bottom w:val="none" w:sz="0" w:space="0" w:color="auto"/>
                                                                                    <w:right w:val="none" w:sz="0" w:space="0" w:color="auto"/>
                                                                                  </w:divBdr>
                                                                                  <w:divsChild>
                                                                                    <w:div w:id="815411626">
                                                                                      <w:marLeft w:val="0"/>
                                                                                      <w:marRight w:val="0"/>
                                                                                      <w:marTop w:val="0"/>
                                                                                      <w:marBottom w:val="0"/>
                                                                                      <w:divBdr>
                                                                                        <w:top w:val="none" w:sz="0" w:space="0" w:color="auto"/>
                                                                                        <w:left w:val="none" w:sz="0" w:space="0" w:color="auto"/>
                                                                                        <w:bottom w:val="none" w:sz="0" w:space="0" w:color="auto"/>
                                                                                        <w:right w:val="none" w:sz="0" w:space="0" w:color="auto"/>
                                                                                      </w:divBdr>
                                                                                      <w:divsChild>
                                                                                        <w:div w:id="699011308">
                                                                                          <w:marLeft w:val="0"/>
                                                                                          <w:marRight w:val="0"/>
                                                                                          <w:marTop w:val="0"/>
                                                                                          <w:marBottom w:val="0"/>
                                                                                          <w:divBdr>
                                                                                            <w:top w:val="none" w:sz="0" w:space="0" w:color="auto"/>
                                                                                            <w:left w:val="none" w:sz="0" w:space="0" w:color="auto"/>
                                                                                            <w:bottom w:val="none" w:sz="0" w:space="0" w:color="auto"/>
                                                                                            <w:right w:val="none" w:sz="0" w:space="0" w:color="auto"/>
                                                                                          </w:divBdr>
                                                                                          <w:divsChild>
                                                                                            <w:div w:id="214587069">
                                                                                              <w:marLeft w:val="0"/>
                                                                                              <w:marRight w:val="0"/>
                                                                                              <w:marTop w:val="0"/>
                                                                                              <w:marBottom w:val="0"/>
                                                                                              <w:divBdr>
                                                                                                <w:top w:val="none" w:sz="0" w:space="0" w:color="auto"/>
                                                                                                <w:left w:val="none" w:sz="0" w:space="0" w:color="auto"/>
                                                                                                <w:bottom w:val="none" w:sz="0" w:space="0" w:color="auto"/>
                                                                                                <w:right w:val="none" w:sz="0" w:space="0" w:color="auto"/>
                                                                                              </w:divBdr>
                                                                                              <w:divsChild>
                                                                                                <w:div w:id="1084497292">
                                                                                                  <w:marLeft w:val="0"/>
                                                                                                  <w:marRight w:val="0"/>
                                                                                                  <w:marTop w:val="0"/>
                                                                                                  <w:marBottom w:val="0"/>
                                                                                                  <w:divBdr>
                                                                                                    <w:top w:val="none" w:sz="0" w:space="0" w:color="auto"/>
                                                                                                    <w:left w:val="none" w:sz="0" w:space="0" w:color="auto"/>
                                                                                                    <w:bottom w:val="none" w:sz="0" w:space="0" w:color="auto"/>
                                                                                                    <w:right w:val="none" w:sz="0" w:space="0" w:color="auto"/>
                                                                                                  </w:divBdr>
                                                                                                  <w:divsChild>
                                                                                                    <w:div w:id="14814220">
                                                                                                      <w:marLeft w:val="0"/>
                                                                                                      <w:marRight w:val="0"/>
                                                                                                      <w:marTop w:val="0"/>
                                                                                                      <w:marBottom w:val="0"/>
                                                                                                      <w:divBdr>
                                                                                                        <w:top w:val="none" w:sz="0" w:space="0" w:color="auto"/>
                                                                                                        <w:left w:val="none" w:sz="0" w:space="0" w:color="auto"/>
                                                                                                        <w:bottom w:val="none" w:sz="0" w:space="0" w:color="auto"/>
                                                                                                        <w:right w:val="none" w:sz="0" w:space="0" w:color="auto"/>
                                                                                                      </w:divBdr>
                                                                                                      <w:divsChild>
                                                                                                        <w:div w:id="581455424">
                                                                                                          <w:marLeft w:val="0"/>
                                                                                                          <w:marRight w:val="0"/>
                                                                                                          <w:marTop w:val="0"/>
                                                                                                          <w:marBottom w:val="0"/>
                                                                                                          <w:divBdr>
                                                                                                            <w:top w:val="none" w:sz="0" w:space="0" w:color="auto"/>
                                                                                                            <w:left w:val="none" w:sz="0" w:space="0" w:color="auto"/>
                                                                                                            <w:bottom w:val="none" w:sz="0" w:space="0" w:color="auto"/>
                                                                                                            <w:right w:val="none" w:sz="0" w:space="0" w:color="auto"/>
                                                                                                          </w:divBdr>
                                                                                                          <w:divsChild>
                                                                                                            <w:div w:id="298268366">
                                                                                                              <w:marLeft w:val="0"/>
                                                                                                              <w:marRight w:val="0"/>
                                                                                                              <w:marTop w:val="0"/>
                                                                                                              <w:marBottom w:val="0"/>
                                                                                                              <w:divBdr>
                                                                                                                <w:top w:val="none" w:sz="0" w:space="0" w:color="auto"/>
                                                                                                                <w:left w:val="none" w:sz="0" w:space="0" w:color="auto"/>
                                                                                                                <w:bottom w:val="none" w:sz="0" w:space="0" w:color="auto"/>
                                                                                                                <w:right w:val="none" w:sz="0" w:space="0" w:color="auto"/>
                                                                                                              </w:divBdr>
                                                                                                              <w:divsChild>
                                                                                                                <w:div w:id="2062098688">
                                                                                                                  <w:marLeft w:val="0"/>
                                                                                                                  <w:marRight w:val="0"/>
                                                                                                                  <w:marTop w:val="0"/>
                                                                                                                  <w:marBottom w:val="0"/>
                                                                                                                  <w:divBdr>
                                                                                                                    <w:top w:val="none" w:sz="0" w:space="0" w:color="auto"/>
                                                                                                                    <w:left w:val="none" w:sz="0" w:space="0" w:color="auto"/>
                                                                                                                    <w:bottom w:val="none" w:sz="0" w:space="0" w:color="auto"/>
                                                                                                                    <w:right w:val="none" w:sz="0" w:space="0" w:color="auto"/>
                                                                                                                  </w:divBdr>
                                                                                                                  <w:divsChild>
                                                                                                                    <w:div w:id="344669276">
                                                                                                                      <w:marLeft w:val="0"/>
                                                                                                                      <w:marRight w:val="0"/>
                                                                                                                      <w:marTop w:val="0"/>
                                                                                                                      <w:marBottom w:val="0"/>
                                                                                                                      <w:divBdr>
                                                                                                                        <w:top w:val="none" w:sz="0" w:space="0" w:color="auto"/>
                                                                                                                        <w:left w:val="none" w:sz="0" w:space="0" w:color="auto"/>
                                                                                                                        <w:bottom w:val="none" w:sz="0" w:space="0" w:color="auto"/>
                                                                                                                        <w:right w:val="none" w:sz="0" w:space="0" w:color="auto"/>
                                                                                                                      </w:divBdr>
                                                                                                                      <w:divsChild>
                                                                                                                        <w:div w:id="966742039">
                                                                                                                          <w:marLeft w:val="0"/>
                                                                                                                          <w:marRight w:val="0"/>
                                                                                                                          <w:marTop w:val="0"/>
                                                                                                                          <w:marBottom w:val="0"/>
                                                                                                                          <w:divBdr>
                                                                                                                            <w:top w:val="none" w:sz="0" w:space="0" w:color="auto"/>
                                                                                                                            <w:left w:val="none" w:sz="0" w:space="0" w:color="auto"/>
                                                                                                                            <w:bottom w:val="none" w:sz="0" w:space="0" w:color="auto"/>
                                                                                                                            <w:right w:val="none" w:sz="0" w:space="0" w:color="auto"/>
                                                                                                                          </w:divBdr>
                                                                                                                        </w:div>
                                                                                                                      </w:divsChild>
                                                                                                                    </w:div>
                                                                                                                    <w:div w:id="621570542">
                                                                                                                      <w:marLeft w:val="0"/>
                                                                                                                      <w:marRight w:val="0"/>
                                                                                                                      <w:marTop w:val="0"/>
                                                                                                                      <w:marBottom w:val="0"/>
                                                                                                                      <w:divBdr>
                                                                                                                        <w:top w:val="none" w:sz="0" w:space="0" w:color="auto"/>
                                                                                                                        <w:left w:val="none" w:sz="0" w:space="0" w:color="auto"/>
                                                                                                                        <w:bottom w:val="none" w:sz="0" w:space="0" w:color="auto"/>
                                                                                                                        <w:right w:val="none" w:sz="0" w:space="0" w:color="auto"/>
                                                                                                                      </w:divBdr>
                                                                                                                      <w:divsChild>
                                                                                                                        <w:div w:id="1774593017">
                                                                                                                          <w:marLeft w:val="0"/>
                                                                                                                          <w:marRight w:val="0"/>
                                                                                                                          <w:marTop w:val="0"/>
                                                                                                                          <w:marBottom w:val="0"/>
                                                                                                                          <w:divBdr>
                                                                                                                            <w:top w:val="none" w:sz="0" w:space="0" w:color="auto"/>
                                                                                                                            <w:left w:val="none" w:sz="0" w:space="0" w:color="auto"/>
                                                                                                                            <w:bottom w:val="none" w:sz="0" w:space="0" w:color="auto"/>
                                                                                                                            <w:right w:val="none" w:sz="0" w:space="0" w:color="auto"/>
                                                                                                                          </w:divBdr>
                                                                                                                          <w:divsChild>
                                                                                                                            <w:div w:id="813063211">
                                                                                                                              <w:marLeft w:val="0"/>
                                                                                                                              <w:marRight w:val="0"/>
                                                                                                                              <w:marTop w:val="0"/>
                                                                                                                              <w:marBottom w:val="0"/>
                                                                                                                              <w:divBdr>
                                                                                                                                <w:top w:val="none" w:sz="0" w:space="0" w:color="auto"/>
                                                                                                                                <w:left w:val="none" w:sz="0" w:space="0" w:color="auto"/>
                                                                                                                                <w:bottom w:val="none" w:sz="0" w:space="0" w:color="auto"/>
                                                                                                                                <w:right w:val="none" w:sz="0" w:space="0" w:color="auto"/>
                                                                                                                              </w:divBdr>
                                                                                                                            </w:div>
                                                                                                                            <w:div w:id="19877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1669675">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astroverada.com/_/Main/T_particulas2.html" TargetMode="External"/><Relationship Id="rId39" Type="http://schemas.openxmlformats.org/officeDocument/2006/relationships/hyperlink" Target="https://www.youtube.com/watch?v=pySyytE3FV4" TargetMode="External"/><Relationship Id="rId21" Type="http://schemas.openxmlformats.org/officeDocument/2006/relationships/image" Target="media/image12.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hyperlink" Target="http://conteni2.educarex.es/mats/14365/contenido/" TargetMode="External"/><Relationship Id="rId50" Type="http://schemas.openxmlformats.org/officeDocument/2006/relationships/image" Target="media/image27.png"/><Relationship Id="rId55"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astroverada.com/_/Main/A_sol.html" TargetMode="External"/><Relationship Id="rId41" Type="http://schemas.openxmlformats.org/officeDocument/2006/relationships/image" Target="media/image21.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astroverada.com/_/Graphics/Extras/strong.jpg" TargetMode="External"/><Relationship Id="rId32" Type="http://schemas.openxmlformats.org/officeDocument/2006/relationships/image" Target="media/image15.png"/><Relationship Id="rId37" Type="http://schemas.openxmlformats.org/officeDocument/2006/relationships/image" Target="media/image19.jpeg"/><Relationship Id="rId40" Type="http://schemas.openxmlformats.org/officeDocument/2006/relationships/hyperlink" Target="https://www.youtube.com/watch?v=XCbSF-ZenKo" TargetMode="External"/><Relationship Id="rId45" Type="http://schemas.openxmlformats.org/officeDocument/2006/relationships/oleObject" Target="embeddings/oleObject1.bin"/><Relationship Id="rId53" Type="http://schemas.openxmlformats.org/officeDocument/2006/relationships/oleObject" Target="embeddings/oleObject2.bin"/><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3.jpeg"/><Relationship Id="rId28" Type="http://schemas.openxmlformats.org/officeDocument/2006/relationships/hyperlink" Target="http://astroverada.com/_/Main/T_strong.html" TargetMode="External"/><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header" Target="header1.xml"/><Relationship Id="rId61"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14.jpe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www.youtube.com/watch?v=7-eunkg3mSM" TargetMode="External"/><Relationship Id="rId27" Type="http://schemas.openxmlformats.org/officeDocument/2006/relationships/hyperlink" Target="http://astroverada.com/_/Main/T_particulas2.html" TargetMode="External"/><Relationship Id="rId30" Type="http://schemas.openxmlformats.org/officeDocument/2006/relationships/hyperlink" Target="http://astroverada.com/_/Main/J_fusion.html" TargetMode="External"/><Relationship Id="rId35" Type="http://schemas.openxmlformats.org/officeDocument/2006/relationships/image" Target="media/image17.png"/><Relationship Id="rId43" Type="http://schemas.openxmlformats.org/officeDocument/2006/relationships/hyperlink" Target="http://translate.googleusercontent.com/translate_c?depth=1&amp;hl=es&amp;prev=search&amp;rurl=translate.google.com.co&amp;sl=en&amp;u=http://en.wikipedia.org/wiki/Force&amp;usg=ALkJrhjJ4AgGsiTaQFohNKdr0sMUGLvvCg" TargetMode="External"/><Relationship Id="rId48" Type="http://schemas.openxmlformats.org/officeDocument/2006/relationships/image" Target="media/image25.png"/><Relationship Id="rId56"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astroverada.com/_/Main/T_atomo.html" TargetMode="External"/><Relationship Id="rId33" Type="http://schemas.openxmlformats.org/officeDocument/2006/relationships/hyperlink" Target="http://astroverada.com/_/Graphics/Extras/npdecay.jpg" TargetMode="External"/><Relationship Id="rId38" Type="http://schemas.openxmlformats.org/officeDocument/2006/relationships/image" Target="media/image20.png"/><Relationship Id="rId46" Type="http://schemas.openxmlformats.org/officeDocument/2006/relationships/image" Target="media/image24.jpeg"/><Relationship Id="rId59"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33048C-0171-4B74-A2CF-0537F1E6E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612</TotalTime>
  <Pages>34</Pages>
  <Words>6780</Words>
  <Characters>37291</Characters>
  <Application>Microsoft Office Word</Application>
  <DocSecurity>0</DocSecurity>
  <Lines>310</Lines>
  <Paragraphs>87</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43984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ASISTENTE ALEJO</cp:lastModifiedBy>
  <cp:revision>10</cp:revision>
  <cp:lastPrinted>2015-03-25T20:01:00Z</cp:lastPrinted>
  <dcterms:created xsi:type="dcterms:W3CDTF">2015-04-21T18:50:00Z</dcterms:created>
  <dcterms:modified xsi:type="dcterms:W3CDTF">2015-04-24T04:57:00Z</dcterms:modified>
</cp:coreProperties>
</file>